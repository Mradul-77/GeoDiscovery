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tag w:val="goog_rdk_2"/>
        <w:id w:val="-434819995"/>
      </w:sdtPr>
      <w:sdtContent>
        <w:p w14:paraId="276C75EA" w14:textId="77777777" w:rsidR="00AC4E1A" w:rsidRDefault="00000000">
          <w:pPr>
            <w:rPr>
              <w:ins w:id="0" w:author="Purvi Chaurasia" w:date="2022-08-27T12:42:00Z"/>
              <w:rFonts w:ascii="Arial" w:eastAsia="Arial" w:hAnsi="Arial" w:cs="Arial"/>
              <w:color w:val="000000"/>
              <w:sz w:val="22"/>
              <w:szCs w:val="22"/>
            </w:rPr>
          </w:pPr>
          <w:sdt>
            <w:sdtPr>
              <w:tag w:val="goog_rdk_1"/>
              <w:id w:val="434026827"/>
            </w:sdtPr>
            <w:sdtContent/>
          </w:sdt>
        </w:p>
      </w:sdtContent>
    </w:sdt>
    <w:sdt>
      <w:sdtPr>
        <w:tag w:val="goog_rdk_5"/>
        <w:id w:val="1807823587"/>
      </w:sdtPr>
      <w:sdtContent>
        <w:p w14:paraId="06F4560C" w14:textId="77777777" w:rsidR="00AC4E1A" w:rsidRDefault="00000000">
          <w:pPr>
            <w:rPr>
              <w:ins w:id="1" w:author="20R21A05H7 THAMMALI SAILESH" w:date="2022-09-14T10:32:00Z"/>
              <w:rFonts w:ascii="Arial" w:eastAsia="Arial" w:hAnsi="Arial" w:cs="Arial"/>
              <w:color w:val="000000"/>
              <w:sz w:val="22"/>
              <w:szCs w:val="22"/>
            </w:rPr>
          </w:pPr>
          <w:sdt>
            <w:sdtPr>
              <w:tag w:val="goog_rdk_4"/>
              <w:id w:val="2128195785"/>
            </w:sdtPr>
            <w:sdtContent/>
          </w:sdt>
        </w:p>
      </w:sdtContent>
    </w:sdt>
    <w:sdt>
      <w:sdtPr>
        <w:tag w:val="goog_rdk_7"/>
        <w:id w:val="701356807"/>
      </w:sdtPr>
      <w:sdtContent>
        <w:p w14:paraId="6695BB23" w14:textId="77777777" w:rsidR="00AC4E1A" w:rsidRDefault="00000000">
          <w:pPr>
            <w:rPr>
              <w:ins w:id="2" w:author="20R21A05H7 THAMMALI SAILESH" w:date="2022-09-14T10:32:00Z"/>
              <w:rFonts w:ascii="Arial" w:eastAsia="Arial" w:hAnsi="Arial" w:cs="Arial"/>
              <w:color w:val="000000"/>
              <w:sz w:val="22"/>
              <w:szCs w:val="22"/>
            </w:rPr>
          </w:pPr>
          <w:sdt>
            <w:sdtPr>
              <w:tag w:val="goog_rdk_6"/>
              <w:id w:val="1942941800"/>
            </w:sdtPr>
            <w:sdtContent/>
          </w:sdt>
        </w:p>
      </w:sdtContent>
    </w:sdt>
    <w:sdt>
      <w:sdtPr>
        <w:tag w:val="goog_rdk_25"/>
        <w:id w:val="-1571728423"/>
      </w:sdtPr>
      <w:sdtContent>
        <w:p w14:paraId="19391113" w14:textId="77777777" w:rsidR="00AC4E1A" w:rsidRDefault="00000000">
          <w:pPr>
            <w:rPr>
              <w:del w:id="3" w:author="Divya Machkure" w:date="2024-04-29T13:13:00Z"/>
              <w:rFonts w:ascii="Times New Roman" w:eastAsia="Times New Roman" w:hAnsi="Times New Roman" w:cs="Times New Roman"/>
            </w:rPr>
          </w:pPr>
          <w:sdt>
            <w:sdtPr>
              <w:tag w:val="goog_rdk_10"/>
              <w:id w:val="-1489476130"/>
            </w:sdtPr>
            <w:sdtContent>
              <w:customXmlInsRangeStart w:id="4" w:author="Amruta Aamte" w:date="2021-12-11T07:02:00Z"/>
              <w:sdt>
                <w:sdtPr>
                  <w:tag w:val="goog_rdk_11"/>
                  <w:id w:val="69238662"/>
                </w:sdtPr>
                <w:sdtContent>
                  <w:customXmlInsRangeEnd w:id="4"/>
                  <w:ins w:id="5" w:author="Amruta Aamte" w:date="2021-12-11T07:02:00Z">
                    <w:del w:id="6" w:author="Divya Machkure" w:date="2024-04-29T13:13:00Z">
                      <w:r>
                        <w:rPr>
                          <w:rFonts w:ascii="Arial" w:eastAsia="Arial" w:hAnsi="Arial" w:cs="Arial"/>
                          <w:color w:val="000000"/>
                          <w:sz w:val="22"/>
                          <w:szCs w:val="22"/>
                        </w:rPr>
                        <w:delText>DD</w:delText>
                      </w:r>
                    </w:del>
                  </w:ins>
                  <w:customXmlInsRangeStart w:id="7" w:author="Amruta Aamte" w:date="2021-12-11T07:02:00Z"/>
                </w:sdtContent>
              </w:sdt>
              <w:customXmlInsRangeEnd w:id="7"/>
            </w:sdtContent>
          </w:sdt>
          <w:sdt>
            <w:sdtPr>
              <w:tag w:val="goog_rdk_12"/>
              <w:id w:val="1481510106"/>
            </w:sdtPr>
            <w:sdtContent/>
          </w:sdt>
          <w:sdt>
            <w:sdtPr>
              <w:tag w:val="goog_rdk_13"/>
              <w:id w:val="-1237474447"/>
            </w:sdtPr>
            <w:sdtContent>
              <w:customXmlInsRangeStart w:id="8" w:author="Deepak kumar patel" w:date="2021-04-25T08:37:00Z"/>
              <w:sdt>
                <w:sdtPr>
                  <w:tag w:val="goog_rdk_14"/>
                  <w:id w:val="1308351871"/>
                </w:sdtPr>
                <w:sdtContent>
                  <w:customXmlInsRangeEnd w:id="8"/>
                  <w:ins w:id="9" w:author="Deepak kumar patel" w:date="2021-04-25T08:37:00Z">
                    <w:del w:id="10" w:author="Divya Machkure" w:date="2024-04-29T13:13:00Z">
                      <w:r>
                        <w:rPr>
                          <w:rFonts w:ascii="Arial" w:eastAsia="Arial" w:hAnsi="Arial" w:cs="Arial"/>
                          <w:color w:val="000000"/>
                          <w:sz w:val="22"/>
                          <w:szCs w:val="22"/>
                        </w:rPr>
                        <w:delText xml:space="preserve"> </w:delText>
                      </w:r>
                    </w:del>
                  </w:ins>
                  <w:customXmlInsRangeStart w:id="11" w:author="Deepak kumar patel" w:date="2021-04-25T08:37:00Z"/>
                </w:sdtContent>
              </w:sdt>
              <w:customXmlInsRangeEnd w:id="11"/>
            </w:sdtContent>
          </w:sdt>
          <w:sdt>
            <w:sdtPr>
              <w:tag w:val="goog_rdk_15"/>
              <w:id w:val="-2035879691"/>
            </w:sdtPr>
            <w:sdtContent/>
          </w:sdt>
          <w:sdt>
            <w:sdtPr>
              <w:tag w:val="goog_rdk_16"/>
              <w:id w:val="192116850"/>
            </w:sdtPr>
            <w:sdtContent>
              <w:customXmlInsRangeStart w:id="12" w:author="Rohan Bhardwaj" w:date="2021-06-01T08:59:00Z"/>
              <w:sdt>
                <w:sdtPr>
                  <w:tag w:val="goog_rdk_17"/>
                  <w:id w:val="1368871637"/>
                </w:sdtPr>
                <w:sdtContent>
                  <w:customXmlInsRangeEnd w:id="12"/>
                  <w:ins w:id="13" w:author="Rohan Bhardwaj" w:date="2021-06-01T08:59:00Z">
                    <w:del w:id="14" w:author="Divya Machkure" w:date="2024-04-29T13:13:00Z">
                      <w:r>
                        <w:rPr>
                          <w:rFonts w:ascii="Arial" w:eastAsia="Arial" w:hAnsi="Arial" w:cs="Arial"/>
                          <w:color w:val="000000"/>
                          <w:sz w:val="22"/>
                          <w:szCs w:val="22"/>
                        </w:rPr>
                        <w:delText xml:space="preserve"> </w:delText>
                      </w:r>
                    </w:del>
                  </w:ins>
                  <w:customXmlInsRangeStart w:id="15" w:author="Rohan Bhardwaj" w:date="2021-06-01T08:59:00Z"/>
                </w:sdtContent>
              </w:sdt>
              <w:customXmlInsRangeEnd w:id="15"/>
            </w:sdtContent>
          </w:sdt>
          <w:sdt>
            <w:sdtPr>
              <w:tag w:val="goog_rdk_18"/>
              <w:id w:val="-98487830"/>
            </w:sdtPr>
            <w:sdtContent/>
          </w:sdt>
          <w:sdt>
            <w:sdtPr>
              <w:tag w:val="goog_rdk_19"/>
              <w:id w:val="-1831128757"/>
            </w:sdtPr>
            <w:sdtContent>
              <w:customXmlInsRangeStart w:id="16" w:author="Deepak kumar patel" w:date="2021-04-25T08:37:00Z"/>
              <w:sdt>
                <w:sdtPr>
                  <w:tag w:val="goog_rdk_20"/>
                  <w:id w:val="773216518"/>
                </w:sdtPr>
                <w:sdtContent>
                  <w:customXmlInsRangeEnd w:id="16"/>
                  <w:ins w:id="17" w:author="Deepak kumar patel" w:date="2021-04-25T08:37:00Z">
                    <w:del w:id="18" w:author="Divya Machkure" w:date="2024-04-29T13:13:00Z">
                      <w:r>
                        <w:rPr>
                          <w:rFonts w:ascii="Arial" w:eastAsia="Arial" w:hAnsi="Arial" w:cs="Arial"/>
                          <w:color w:val="000000"/>
                          <w:sz w:val="22"/>
                          <w:szCs w:val="22"/>
                        </w:rPr>
                        <w:delText xml:space="preserve"> </w:delText>
                      </w:r>
                    </w:del>
                  </w:ins>
                  <w:customXmlInsRangeStart w:id="19" w:author="Deepak kumar patel" w:date="2021-04-25T08:37:00Z"/>
                </w:sdtContent>
              </w:sdt>
              <w:customXmlInsRangeEnd w:id="19"/>
            </w:sdtContent>
          </w:sdt>
          <w:sdt>
            <w:sdtPr>
              <w:tag w:val="goog_rdk_21"/>
              <w:id w:val="1319466222"/>
            </w:sdtPr>
            <w:sdtContent>
              <w:del w:id="20" w:author="Divya Machkure" w:date="2024-04-29T13:13:00Z">
                <w:r>
                  <w:rPr>
                    <w:rFonts w:ascii="Times New Roman" w:eastAsia="Times New Roman" w:hAnsi="Times New Roman" w:cs="Times New Roman"/>
                  </w:rPr>
                  <w:delText>1) GPA – numerical, actual GPA</w:delText>
                </w:r>
              </w:del>
            </w:sdtContent>
          </w:sdt>
          <w:sdt>
            <w:sdtPr>
              <w:tag w:val="goog_rdk_22"/>
              <w:id w:val="-1926097766"/>
            </w:sdtPr>
            <w:sdtContent>
              <w:customXmlInsRangeStart w:id="21" w:author="Aarthi Pulivarthi" w:date="2022-04-06T05:30:00Z"/>
              <w:sdt>
                <w:sdtPr>
                  <w:tag w:val="goog_rdk_23"/>
                  <w:id w:val="702983299"/>
                </w:sdtPr>
                <w:sdtContent>
                  <w:customXmlInsRangeEnd w:id="21"/>
                  <w:ins w:id="22" w:author="Aarthi Pulivarthi" w:date="2022-04-06T05:30:00Z">
                    <w:del w:id="23" w:author="Divya Machkure" w:date="2024-04-29T13:13:00Z">
                      <w:r>
                        <w:rPr>
                          <w:rFonts w:ascii="Times New Roman" w:eastAsia="Times New Roman" w:hAnsi="Times New Roman" w:cs="Times New Roman"/>
                        </w:rPr>
                        <w:delText>–rating</w:delText>
                      </w:r>
                    </w:del>
                  </w:ins>
                  <w:customXmlInsRangeStart w:id="24" w:author="Aarthi Pulivarthi" w:date="2022-04-06T05:30:00Z"/>
                </w:sdtContent>
              </w:sdt>
              <w:customXmlInsRangeEnd w:id="24"/>
            </w:sdtContent>
          </w:sdt>
          <w:sdt>
            <w:sdtPr>
              <w:tag w:val="goog_rdk_24"/>
              <w:id w:val="-1217508014"/>
            </w:sdtPr>
            <w:sdtContent/>
          </w:sdt>
        </w:p>
      </w:sdtContent>
    </w:sdt>
    <w:sdt>
      <w:sdtPr>
        <w:tag w:val="goog_rdk_29"/>
        <w:id w:val="625362559"/>
      </w:sdtPr>
      <w:sdtContent>
        <w:p w14:paraId="3D50B3D5" w14:textId="77777777" w:rsidR="00AC4E1A" w:rsidRDefault="00000000">
          <w:pPr>
            <w:rPr>
              <w:ins w:id="25" w:author="Vishnupriya Pippari" w:date="2021-11-11T13:30:00Z"/>
              <w:del w:id="26" w:author="Divya Machkure" w:date="2024-04-29T13:13:00Z"/>
              <w:rFonts w:ascii="Times New Roman" w:eastAsia="Times New Roman" w:hAnsi="Times New Roman" w:cs="Times New Roman"/>
            </w:rPr>
          </w:pPr>
          <w:sdt>
            <w:sdtPr>
              <w:tag w:val="goog_rdk_26"/>
              <w:id w:val="-123933952"/>
            </w:sdtPr>
            <w:sdtContent>
              <w:del w:id="27" w:author="Divya Machkure" w:date="2024-04-29T13:13:00Z">
                <w:r>
                  <w:rPr>
                    <w:rFonts w:ascii="Times New Roman" w:eastAsia="Times New Roman" w:hAnsi="Times New Roman" w:cs="Times New Roman"/>
                  </w:rPr>
                  <w:delText>2) Gender</w:delText>
                </w:r>
              </w:del>
            </w:sdtContent>
          </w:sdt>
          <w:sdt>
            <w:sdtPr>
              <w:tag w:val="goog_rdk_27"/>
              <w:id w:val="81730992"/>
            </w:sdtPr>
            <w:sdtContent>
              <w:customXmlInsRangeStart w:id="28" w:author="Vishnupriya Pippari" w:date="2021-11-11T13:30:00Z"/>
              <w:sdt>
                <w:sdtPr>
                  <w:tag w:val="goog_rdk_28"/>
                  <w:id w:val="-755352623"/>
                </w:sdtPr>
                <w:sdtContent>
                  <w:customXmlInsRangeEnd w:id="28"/>
                  <w:customXmlInsRangeStart w:id="29" w:author="Vishnupriya Pippari" w:date="2021-11-11T13:30:00Z"/>
                </w:sdtContent>
              </w:sdt>
              <w:customXmlInsRangeEnd w:id="29"/>
            </w:sdtContent>
          </w:sdt>
        </w:p>
      </w:sdtContent>
    </w:sdt>
    <w:sdt>
      <w:sdtPr>
        <w:tag w:val="goog_rdk_37"/>
        <w:id w:val="647164235"/>
      </w:sdtPr>
      <w:sdtContent>
        <w:p w14:paraId="5C0FD97B" w14:textId="77777777" w:rsidR="00AC4E1A" w:rsidRDefault="00000000">
          <w:pPr>
            <w:rPr>
              <w:ins w:id="30" w:author="Vishnupriya Pippari" w:date="2021-11-11T13:30:00Z"/>
              <w:del w:id="31" w:author="Divya Machkure" w:date="2024-04-29T13:13:00Z"/>
              <w:rFonts w:ascii="Times New Roman" w:eastAsia="Times New Roman" w:hAnsi="Times New Roman" w:cs="Times New Roman"/>
            </w:rPr>
          </w:pPr>
          <w:sdt>
            <w:sdtPr>
              <w:tag w:val="goog_rdk_31"/>
              <w:id w:val="-801150499"/>
            </w:sdtPr>
            <w:sdtContent>
              <w:del w:id="32" w:author="Divya Machkure" w:date="2024-04-29T13:13:00Z">
                <w:r>
                  <w:rPr>
                    <w:rFonts w:ascii="Times New Roman" w:eastAsia="Times New Roman" w:hAnsi="Times New Roman" w:cs="Times New Roman"/>
                  </w:rPr>
                  <w:delText xml:space="preserve"> </w:delText>
                </w:r>
              </w:del>
            </w:sdtContent>
          </w:sdt>
          <w:sdt>
            <w:sdtPr>
              <w:tag w:val="goog_rdk_32"/>
              <w:id w:val="-377245182"/>
            </w:sdtPr>
            <w:sdtContent>
              <w:customXmlInsRangeStart w:id="33" w:author="Vishnupriya Pippari" w:date="2021-11-11T13:30:00Z"/>
              <w:sdt>
                <w:sdtPr>
                  <w:tag w:val="goog_rdk_33"/>
                  <w:id w:val="-1478523273"/>
                </w:sdtPr>
                <w:sdtContent>
                  <w:customXmlInsRangeEnd w:id="33"/>
                  <w:ins w:id="34" w:author="Vishnupriya Pippari" w:date="2021-11-11T13:30:00Z">
                    <w:del w:id="35" w:author="Divya Machkure" w:date="2024-04-29T13:13:00Z">
                      <w:r>
                        <w:rPr>
                          <w:rFonts w:ascii="Times New Roman" w:eastAsia="Times New Roman" w:hAnsi="Times New Roman" w:cs="Times New Roman"/>
                        </w:rPr>
                        <w:delText xml:space="preserve">       </w:delText>
                      </w:r>
                    </w:del>
                  </w:ins>
                  <w:customXmlInsRangeStart w:id="36" w:author="Vishnupriya Pippari" w:date="2021-11-11T13:30:00Z"/>
                </w:sdtContent>
              </w:sdt>
              <w:customXmlInsRangeEnd w:id="36"/>
            </w:sdtContent>
          </w:sdt>
          <w:sdt>
            <w:sdtPr>
              <w:tag w:val="goog_rdk_34"/>
              <w:id w:val="1331789382"/>
            </w:sdtPr>
            <w:sdtContent>
              <w:del w:id="37" w:author="Divya Machkure" w:date="2024-04-29T13:13:00Z">
                <w:r>
                  <w:rPr>
                    <w:rFonts w:ascii="Times New Roman" w:eastAsia="Times New Roman" w:hAnsi="Times New Roman" w:cs="Times New Roman"/>
                  </w:rPr>
                  <w:delText>(1 – Female</w:delText>
                </w:r>
              </w:del>
            </w:sdtContent>
          </w:sdt>
          <w:sdt>
            <w:sdtPr>
              <w:tag w:val="goog_rdk_35"/>
              <w:id w:val="-1612280352"/>
            </w:sdtPr>
            <w:sdtContent>
              <w:customXmlInsRangeStart w:id="38" w:author="Vishnupriya Pippari" w:date="2021-11-11T13:30:00Z"/>
              <w:sdt>
                <w:sdtPr>
                  <w:tag w:val="goog_rdk_36"/>
                  <w:id w:val="-1445063453"/>
                </w:sdtPr>
                <w:sdtContent>
                  <w:customXmlInsRangeEnd w:id="38"/>
                  <w:customXmlInsRangeStart w:id="39" w:author="Vishnupriya Pippari" w:date="2021-11-11T13:30:00Z"/>
                </w:sdtContent>
              </w:sdt>
              <w:customXmlInsRangeEnd w:id="39"/>
            </w:sdtContent>
          </w:sdt>
        </w:p>
      </w:sdtContent>
    </w:sdt>
    <w:sdt>
      <w:sdtPr>
        <w:tag w:val="goog_rdk_45"/>
        <w:id w:val="1229108655"/>
      </w:sdtPr>
      <w:sdtContent>
        <w:p w14:paraId="67171B1F" w14:textId="77777777" w:rsidR="00AC4E1A" w:rsidRDefault="00000000">
          <w:pPr>
            <w:rPr>
              <w:ins w:id="40" w:author="Vishnupriya Pippari" w:date="2021-11-11T13:29:00Z"/>
              <w:del w:id="41" w:author="Divya Machkure" w:date="2024-04-29T13:13:00Z"/>
              <w:rFonts w:ascii="Times New Roman" w:eastAsia="Times New Roman" w:hAnsi="Times New Roman" w:cs="Times New Roman"/>
            </w:rPr>
          </w:pPr>
          <w:sdt>
            <w:sdtPr>
              <w:tag w:val="goog_rdk_39"/>
              <w:id w:val="824858198"/>
            </w:sdtPr>
            <w:sdtContent>
              <w:del w:id="42" w:author="Divya Machkure" w:date="2024-04-29T13:13:00Z">
                <w:r>
                  <w:rPr>
                    <w:rFonts w:ascii="Times New Roman" w:eastAsia="Times New Roman" w:hAnsi="Times New Roman" w:cs="Times New Roman"/>
                  </w:rPr>
                  <w:delText xml:space="preserve"> </w:delText>
                </w:r>
              </w:del>
            </w:sdtContent>
          </w:sdt>
          <w:sdt>
            <w:sdtPr>
              <w:tag w:val="goog_rdk_40"/>
              <w:id w:val="-31809378"/>
            </w:sdtPr>
            <w:sdtContent>
              <w:customXmlInsRangeStart w:id="43" w:author="Vishnupriya Pippari" w:date="2021-11-11T13:30:00Z"/>
              <w:sdt>
                <w:sdtPr>
                  <w:tag w:val="goog_rdk_41"/>
                  <w:id w:val="-2119134416"/>
                </w:sdtPr>
                <w:sdtContent>
                  <w:customXmlInsRangeEnd w:id="43"/>
                  <w:ins w:id="44" w:author="Vishnupriya Pippari" w:date="2021-11-11T13:30:00Z">
                    <w:del w:id="45" w:author="Divya Machkure" w:date="2024-04-29T13:13:00Z">
                      <w:r>
                        <w:rPr>
                          <w:rFonts w:ascii="Times New Roman" w:eastAsia="Times New Roman" w:hAnsi="Times New Roman" w:cs="Times New Roman"/>
                        </w:rPr>
                        <w:delText xml:space="preserve">       </w:delText>
                      </w:r>
                    </w:del>
                  </w:ins>
                  <w:customXmlInsRangeStart w:id="46" w:author="Vishnupriya Pippari" w:date="2021-11-11T13:30:00Z"/>
                </w:sdtContent>
              </w:sdt>
              <w:customXmlInsRangeEnd w:id="46"/>
            </w:sdtContent>
          </w:sdt>
          <w:sdt>
            <w:sdtPr>
              <w:tag w:val="goog_rdk_42"/>
              <w:id w:val="972020939"/>
            </w:sdtPr>
            <w:sdtContent>
              <w:del w:id="47" w:author="Divya Machkure" w:date="2024-04-29T13:13:00Z">
                <w:r>
                  <w:rPr>
                    <w:rFonts w:ascii="Times New Roman" w:eastAsia="Times New Roman" w:hAnsi="Times New Roman" w:cs="Times New Roman"/>
                  </w:rPr>
                  <w:delText>and 2 – Male)</w:delText>
                </w:r>
              </w:del>
            </w:sdtContent>
          </w:sdt>
          <w:sdt>
            <w:sdtPr>
              <w:tag w:val="goog_rdk_43"/>
              <w:id w:val="-1688896473"/>
            </w:sdtPr>
            <w:sdtContent>
              <w:customXmlInsRangeStart w:id="48" w:author="Vishnupriya Pippari" w:date="2021-11-11T13:29:00Z"/>
              <w:sdt>
                <w:sdtPr>
                  <w:tag w:val="goog_rdk_44"/>
                  <w:id w:val="-1270161449"/>
                </w:sdtPr>
                <w:sdtContent>
                  <w:customXmlInsRangeEnd w:id="48"/>
                  <w:customXmlInsRangeStart w:id="49" w:author="Vishnupriya Pippari" w:date="2021-11-11T13:29:00Z"/>
                </w:sdtContent>
              </w:sdt>
              <w:customXmlInsRangeEnd w:id="49"/>
            </w:sdtContent>
          </w:sdt>
        </w:p>
      </w:sdtContent>
    </w:sdt>
    <w:sdt>
      <w:sdtPr>
        <w:tag w:val="goog_rdk_48"/>
        <w:id w:val="-1181656646"/>
      </w:sdtPr>
      <w:sdtContent>
        <w:p w14:paraId="7C78737D" w14:textId="77777777" w:rsidR="00AC4E1A" w:rsidRDefault="00000000">
          <w:pPr>
            <w:rPr>
              <w:del w:id="50" w:author="Divya Machkure" w:date="2024-04-29T13:13:00Z"/>
              <w:rFonts w:ascii="Times New Roman" w:eastAsia="Times New Roman" w:hAnsi="Times New Roman" w:cs="Times New Roman"/>
            </w:rPr>
          </w:pPr>
          <w:sdt>
            <w:sdtPr>
              <w:tag w:val="goog_rdk_47"/>
              <w:id w:val="1756859375"/>
            </w:sdtPr>
            <w:sdtContent/>
          </w:sdt>
        </w:p>
      </w:sdtContent>
    </w:sdt>
    <w:sdt>
      <w:sdtPr>
        <w:tag w:val="goog_rdk_53"/>
        <w:id w:val="1894159487"/>
      </w:sdtPr>
      <w:sdtContent>
        <w:p w14:paraId="33F36C96" w14:textId="77777777" w:rsidR="00AC4E1A" w:rsidRDefault="00000000">
          <w:pPr>
            <w:rPr>
              <w:del w:id="51" w:author="Divya Machkure" w:date="2024-04-29T13:13:00Z"/>
              <w:rFonts w:ascii="Times New Roman" w:eastAsia="Times New Roman" w:hAnsi="Times New Roman" w:cs="Times New Roman"/>
            </w:rPr>
          </w:pPr>
          <w:sdt>
            <w:sdtPr>
              <w:tag w:val="goog_rdk_49"/>
              <w:id w:val="2098823201"/>
            </w:sdtPr>
            <w:sdtContent>
              <w:del w:id="52" w:author="Divya Machkure" w:date="2024-04-29T13:13:00Z">
                <w:r>
                  <w:rPr>
                    <w:rFonts w:ascii="Times New Roman" w:eastAsia="Times New Roman" w:hAnsi="Times New Roman" w:cs="Times New Roman"/>
                  </w:rPr>
                  <w:delText xml:space="preserve">3) Breakfast (the </w:delText>
                </w:r>
              </w:del>
            </w:sdtContent>
          </w:sdt>
          <w:sdt>
            <w:sdtPr>
              <w:tag w:val="goog_rdk_50"/>
              <w:id w:val="-1220046387"/>
            </w:sdtPr>
            <w:sdtContent>
              <w:customXmlInsRangeStart w:id="53" w:author="Punnamaraju Lakshmi kusuma" w:date="2023-11-05T04:48:00Z"/>
              <w:sdt>
                <w:sdtPr>
                  <w:tag w:val="goog_rdk_51"/>
                  <w:id w:val="-877383520"/>
                </w:sdtPr>
                <w:sdtContent>
                  <w:customXmlInsRangeEnd w:id="53"/>
                  <w:ins w:id="54" w:author="Punnamaraju Lakshmi kusuma" w:date="2023-11-05T04:48:00Z">
                    <w:del w:id="55" w:author="Divya Machkure" w:date="2024-04-29T13:13:00Z">
                      <w:r>
                        <w:rPr>
                          <w:rFonts w:ascii="Times New Roman" w:eastAsia="Times New Roman" w:hAnsi="Times New Roman" w:cs="Times New Roman"/>
                        </w:rPr>
                        <w:delText>ol</w:delText>
                      </w:r>
                    </w:del>
                  </w:ins>
                  <w:customXmlInsRangeStart w:id="56" w:author="Punnamaraju Lakshmi kusuma" w:date="2023-11-05T04:48:00Z"/>
                </w:sdtContent>
              </w:sdt>
              <w:customXmlInsRangeEnd w:id="56"/>
            </w:sdtContent>
          </w:sdt>
          <w:sdt>
            <w:sdtPr>
              <w:tag w:val="goog_rdk_52"/>
              <w:id w:val="-953094712"/>
            </w:sdtPr>
            <w:sdtContent>
              <w:del w:id="57" w:author="Divya Machkure" w:date="2024-04-29T13:13:00Z">
                <w:r>
                  <w:rPr>
                    <w:rFonts w:ascii="Times New Roman" w:eastAsia="Times New Roman" w:hAnsi="Times New Roman" w:cs="Times New Roman"/>
                  </w:rPr>
                  <w:delText>participants are shown the following pictures and asked which one of these pictures they associate with the word “breakfast), 1 – cereal option and 2 – donut option</w:delText>
                </w:r>
              </w:del>
            </w:sdtContent>
          </w:sdt>
        </w:p>
      </w:sdtContent>
    </w:sdt>
    <w:sdt>
      <w:sdtPr>
        <w:tag w:val="goog_rdk_55"/>
        <w:id w:val="1114557166"/>
      </w:sdtPr>
      <w:sdtContent>
        <w:p w14:paraId="1C9978CE" w14:textId="77777777" w:rsidR="00AC4E1A" w:rsidRDefault="00000000">
          <w:pPr>
            <w:rPr>
              <w:del w:id="58" w:author="Divya Machkure" w:date="2024-04-29T13:13:00Z"/>
              <w:rFonts w:ascii="Times New Roman" w:eastAsia="Times New Roman" w:hAnsi="Times New Roman" w:cs="Times New Roman"/>
            </w:rPr>
          </w:pPr>
          <w:sdt>
            <w:sdtPr>
              <w:tag w:val="goog_rdk_54"/>
              <w:id w:val="890700777"/>
            </w:sdtPr>
            <w:sdtContent/>
          </w:sdt>
        </w:p>
      </w:sdtContent>
    </w:sdt>
    <w:sdt>
      <w:sdtPr>
        <w:tag w:val="goog_rdk_61"/>
        <w:id w:val="-1733237227"/>
      </w:sdtPr>
      <w:sdtContent>
        <w:p w14:paraId="46BC4729" w14:textId="77777777" w:rsidR="00AC4E1A" w:rsidRPr="00AC4E1A" w:rsidRDefault="00000000">
          <w:pPr>
            <w:rPr>
              <w:del w:id="59" w:author="Divya Machkure" w:date="2024-04-29T13:13:00Z"/>
              <w:rPrChange w:id="60" w:author="Deshmukh Saurav" w:date="2021-09-27T07:02:00Z">
                <w:rPr>
                  <w:del w:id="61" w:author="Divya Machkure" w:date="2024-04-29T13:13:00Z"/>
                  <w:rFonts w:ascii="Times New Roman" w:eastAsia="Times New Roman" w:hAnsi="Times New Roman" w:cs="Times New Roman"/>
                </w:rPr>
              </w:rPrChange>
            </w:rPr>
          </w:pPr>
          <w:sdt>
            <w:sdtPr>
              <w:tag w:val="goog_rdk_58"/>
              <w:id w:val="35792551"/>
            </w:sdtPr>
            <w:sdtContent>
              <w:customXmlInsRangeStart w:id="62" w:author="Hamza Aziz" w:date="2021-10-29T20:31:00Z"/>
              <w:sdt>
                <w:sdtPr>
                  <w:tag w:val="goog_rdk_59"/>
                  <w:id w:val="1753701117"/>
                </w:sdtPr>
                <w:sdtContent>
                  <w:customXmlInsRangeEnd w:id="62"/>
                  <w:ins w:id="63" w:author="Hamza Aziz" w:date="2021-10-29T20:31:00Z">
                    <w:del w:id="64" w:author="Divya Machkure" w:date="2024-04-29T13:13:00Z">
                      <w:r>
                        <w:rPr>
                          <w:rFonts w:ascii="Times New Roman" w:eastAsia="Times New Roman" w:hAnsi="Times New Roman" w:cs="Times New Roman"/>
                          <w:noProof/>
                        </w:rPr>
                        <w:drawing>
                          <wp:inline distT="0" distB="0" distL="0" distR="0" wp14:anchorId="288BA51F" wp14:editId="104A71AD">
                            <wp:extent cx="1600385" cy="1449406"/>
                            <wp:effectExtent l="0" t="0" r="0" b="0"/>
                            <wp:docPr id="2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7"/>
                                    <a:srcRect/>
                                    <a:stretch>
                                      <a:fillRect/>
                                    </a:stretch>
                                  </pic:blipFill>
                                  <pic:spPr>
                                    <a:xfrm>
                                      <a:off x="0" y="0"/>
                                      <a:ext cx="1600385" cy="1449406"/>
                                    </a:xfrm>
                                    <a:prstGeom prst="rect">
                                      <a:avLst/>
                                    </a:prstGeom>
                                    <a:ln/>
                                  </pic:spPr>
                                </pic:pic>
                              </a:graphicData>
                            </a:graphic>
                          </wp:inline>
                        </w:drawing>
                      </w:r>
                      <w:r>
                        <w:rPr>
                          <w:rFonts w:ascii="Times New Roman" w:eastAsia="Times New Roman" w:hAnsi="Times New Roman" w:cs="Times New Roman"/>
                          <w:noProof/>
                        </w:rPr>
                        <w:drawing>
                          <wp:inline distT="0" distB="0" distL="0" distR="0" wp14:anchorId="12F7C468" wp14:editId="463672FE">
                            <wp:extent cx="1600385" cy="1449406"/>
                            <wp:effectExtent l="0" t="0" r="0" b="0"/>
                            <wp:docPr id="2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7"/>
                                    <a:srcRect/>
                                    <a:stretch>
                                      <a:fillRect/>
                                    </a:stretch>
                                  </pic:blipFill>
                                  <pic:spPr>
                                    <a:xfrm>
                                      <a:off x="0" y="0"/>
                                      <a:ext cx="1600385" cy="1449406"/>
                                    </a:xfrm>
                                    <a:prstGeom prst="rect">
                                      <a:avLst/>
                                    </a:prstGeom>
                                    <a:ln/>
                                  </pic:spPr>
                                </pic:pic>
                              </a:graphicData>
                            </a:graphic>
                          </wp:inline>
                        </w:drawing>
                      </w:r>
                    </w:del>
                  </w:ins>
                  <w:customXmlInsRangeStart w:id="65" w:author="Hamza Aziz" w:date="2021-10-29T20:31:00Z"/>
                </w:sdtContent>
              </w:sdt>
              <w:customXmlInsRangeEnd w:id="65"/>
            </w:sdtContent>
          </w:sdt>
          <w:sdt>
            <w:sdtPr>
              <w:tag w:val="goog_rdk_60"/>
              <w:id w:val="393552544"/>
            </w:sdtPr>
            <w:sdtContent>
              <w:del w:id="66" w:author="Divya Machkure" w:date="2024-04-29T13:13:00Z">
                <w:r>
                  <w:rPr>
                    <w:rFonts w:ascii="Times New Roman" w:eastAsia="Times New Roman" w:hAnsi="Times New Roman" w:cs="Times New Roman"/>
                    <w:noProof/>
                  </w:rPr>
                  <w:drawing>
                    <wp:inline distT="0" distB="0" distL="0" distR="0" wp14:anchorId="31E6505E" wp14:editId="6BA5F4AC">
                      <wp:extent cx="1600385" cy="1449406"/>
                      <wp:effectExtent l="0" t="0" r="0" b="0"/>
                      <wp:docPr id="2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7"/>
                              <a:srcRect/>
                              <a:stretch>
                                <a:fillRect/>
                              </a:stretch>
                            </pic:blipFill>
                            <pic:spPr>
                              <a:xfrm>
                                <a:off x="0" y="0"/>
                                <a:ext cx="1600385" cy="1449406"/>
                              </a:xfrm>
                              <a:prstGeom prst="rect">
                                <a:avLst/>
                              </a:prstGeom>
                              <a:ln/>
                            </pic:spPr>
                          </pic:pic>
                        </a:graphicData>
                      </a:graphic>
                    </wp:inline>
                  </w:drawing>
                </w:r>
              </w:del>
            </w:sdtContent>
          </w:sdt>
        </w:p>
      </w:sdtContent>
    </w:sdt>
    <w:sdt>
      <w:sdtPr>
        <w:tag w:val="goog_rdk_63"/>
        <w:id w:val="-1344313551"/>
      </w:sdtPr>
      <w:sdtContent>
        <w:p w14:paraId="4002BEF2" w14:textId="77777777" w:rsidR="00AC4E1A" w:rsidRDefault="00000000">
          <w:pPr>
            <w:rPr>
              <w:del w:id="67" w:author="Divya Machkure" w:date="2024-04-29T13:13:00Z"/>
              <w:rFonts w:ascii="Times New Roman" w:eastAsia="Times New Roman" w:hAnsi="Times New Roman" w:cs="Times New Roman"/>
            </w:rPr>
          </w:pPr>
          <w:sdt>
            <w:sdtPr>
              <w:tag w:val="goog_rdk_62"/>
              <w:id w:val="678159576"/>
            </w:sdtPr>
            <w:sdtContent/>
          </w:sdt>
        </w:p>
      </w:sdtContent>
    </w:sdt>
    <w:sdt>
      <w:sdtPr>
        <w:tag w:val="goog_rdk_65"/>
        <w:id w:val="826009013"/>
      </w:sdtPr>
      <w:sdtContent>
        <w:p w14:paraId="44641597" w14:textId="77777777" w:rsidR="00AC4E1A" w:rsidRDefault="00000000">
          <w:pPr>
            <w:rPr>
              <w:del w:id="68" w:author="Divya Machkure" w:date="2024-04-29T13:13:00Z"/>
              <w:rFonts w:ascii="Times New Roman" w:eastAsia="Times New Roman" w:hAnsi="Times New Roman" w:cs="Times New Roman"/>
            </w:rPr>
          </w:pPr>
          <w:sdt>
            <w:sdtPr>
              <w:tag w:val="goog_rdk_64"/>
              <w:id w:val="258330519"/>
            </w:sdtPr>
            <w:sdtContent>
              <w:del w:id="69" w:author="Divya Machkure" w:date="2024-04-29T13:13:00Z">
                <w:r>
                  <w:rPr>
                    <w:rFonts w:ascii="Times New Roman" w:eastAsia="Times New Roman" w:hAnsi="Times New Roman" w:cs="Times New Roman"/>
                    <w:noProof/>
                  </w:rPr>
                  <w:drawing>
                    <wp:inline distT="0" distB="0" distL="0" distR="0" wp14:anchorId="58A8521C" wp14:editId="4C62DE1A">
                      <wp:extent cx="1809750" cy="1206500"/>
                      <wp:effectExtent l="0" t="0" r="0" b="0"/>
                      <wp:docPr id="3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8"/>
                              <a:srcRect/>
                              <a:stretch>
                                <a:fillRect/>
                              </a:stretch>
                            </pic:blipFill>
                            <pic:spPr>
                              <a:xfrm>
                                <a:off x="0" y="0"/>
                                <a:ext cx="1809750" cy="1206500"/>
                              </a:xfrm>
                              <a:prstGeom prst="rect">
                                <a:avLst/>
                              </a:prstGeom>
                              <a:ln/>
                            </pic:spPr>
                          </pic:pic>
                        </a:graphicData>
                      </a:graphic>
                    </wp:inline>
                  </w:drawing>
                </w:r>
              </w:del>
            </w:sdtContent>
          </w:sdt>
        </w:p>
      </w:sdtContent>
    </w:sdt>
    <w:sdt>
      <w:sdtPr>
        <w:tag w:val="goog_rdk_67"/>
        <w:id w:val="-345481667"/>
      </w:sdtPr>
      <w:sdtContent>
        <w:p w14:paraId="4E9D2D3A" w14:textId="77777777" w:rsidR="00AC4E1A" w:rsidRDefault="00000000">
          <w:pPr>
            <w:rPr>
              <w:del w:id="70" w:author="Divya Machkure" w:date="2024-04-29T13:13:00Z"/>
              <w:rFonts w:ascii="Times New Roman" w:eastAsia="Times New Roman" w:hAnsi="Times New Roman" w:cs="Times New Roman"/>
            </w:rPr>
          </w:pPr>
          <w:sdt>
            <w:sdtPr>
              <w:tag w:val="goog_rdk_66"/>
              <w:id w:val="-1185510395"/>
            </w:sdtPr>
            <w:sdtContent/>
          </w:sdt>
        </w:p>
      </w:sdtContent>
    </w:sdt>
    <w:p w14:paraId="7EDCEF12" w14:textId="77777777" w:rsidR="00AC4E1A" w:rsidRDefault="00000000">
      <w:pPr>
        <w:pBdr>
          <w:top w:val="nil"/>
          <w:left w:val="nil"/>
          <w:bottom w:val="nil"/>
          <w:right w:val="nil"/>
          <w:between w:val="nil"/>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24292E"/>
        </w:rPr>
      </w:pPr>
      <w:sdt>
        <w:sdtPr>
          <w:tag w:val="goog_rdk_70"/>
          <w:id w:val="802820345"/>
        </w:sdtPr>
        <w:sdtContent>
          <w:customXmlInsRangeStart w:id="71" w:author="Aarthi Pulivarthi" w:date="2022-04-06T05:31:00Z"/>
          <w:sdt>
            <w:sdtPr>
              <w:tag w:val="goog_rdk_71"/>
              <w:id w:val="-1470125314"/>
            </w:sdtPr>
            <w:sdtContent>
              <w:customXmlInsRangeEnd w:id="71"/>
              <w:ins w:id="72" w:author="Aarthi Pulivarthi" w:date="2022-04-06T05:31:00Z">
                <w:del w:id="73" w:author="Divya Machkure" w:date="2024-04-29T13:13:00Z">
                  <w:r>
                    <w:rPr>
                      <w:rFonts w:ascii="Times New Roman" w:eastAsia="Times New Roman" w:hAnsi="Times New Roman" w:cs="Times New Roman"/>
                    </w:rPr>
                    <w:delText>–</w:delText>
                  </w:r>
                </w:del>
              </w:ins>
              <w:customXmlInsRangeStart w:id="74" w:author="Aarthi Pulivarthi" w:date="2022-04-06T05:31:00Z"/>
            </w:sdtContent>
          </w:sdt>
          <w:customXmlInsRangeEnd w:id="74"/>
        </w:sdtContent>
      </w:sdt>
      <w:sdt>
        <w:sdtPr>
          <w:tag w:val="goog_rdk_72"/>
          <w:id w:val="2113015801"/>
        </w:sdtPr>
        <w:sdtContent>
          <w:del w:id="75" w:author="Divya Machkure" w:date="2024-04-29T13:13:00Z">
            <w:r>
              <w:rPr>
                <w:rFonts w:ascii="Times New Roman" w:eastAsia="Times New Roman" w:hAnsi="Times New Roman" w:cs="Times New Roman"/>
                <w:color w:val="000000"/>
              </w:rPr>
              <w:delText xml:space="preserve">4) calories_chicken - </w:delText>
            </w:r>
            <w:r>
              <w:rPr>
                <w:rFonts w:ascii="Times New Roman" w:eastAsia="Times New Roman" w:hAnsi="Times New Roman" w:cs="Times New Roman"/>
                <w:color w:val="24292E"/>
              </w:rPr>
              <w:delText>guessing calories in chicken</w:delText>
            </w:r>
          </w:del>
        </w:sdtContent>
      </w:sdt>
      <w:r>
        <w:rPr>
          <w:rFonts w:ascii="Times New Roman" w:eastAsia="Times New Roman" w:hAnsi="Times New Roman" w:cs="Times New Roman"/>
          <w:color w:val="24292E"/>
        </w:rPr>
        <w:t xml:space="preserve"> piadina:</w:t>
      </w:r>
    </w:p>
    <w:p w14:paraId="7CCC800B" w14:textId="77777777" w:rsidR="00AC4E1A" w:rsidRDefault="00000000">
      <w:pPr>
        <w:pBdr>
          <w:top w:val="nil"/>
          <w:left w:val="nil"/>
          <w:bottom w:val="nil"/>
          <w:right w:val="nil"/>
          <w:between w:val="nil"/>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24292E"/>
        </w:rPr>
      </w:pPr>
      <w:r>
        <w:rPr>
          <w:rFonts w:ascii="Times New Roman" w:eastAsia="Times New Roman" w:hAnsi="Times New Roman" w:cs="Times New Roman"/>
          <w:color w:val="24292E"/>
        </w:rPr>
        <w:t xml:space="preserve">1 - 265 </w:t>
      </w:r>
    </w:p>
    <w:p w14:paraId="4C592599" w14:textId="77777777" w:rsidR="00AC4E1A" w:rsidRDefault="00000000">
      <w:pPr>
        <w:pBdr>
          <w:top w:val="nil"/>
          <w:left w:val="nil"/>
          <w:bottom w:val="nil"/>
          <w:right w:val="nil"/>
          <w:between w:val="nil"/>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24292E"/>
        </w:rPr>
      </w:pPr>
      <w:r>
        <w:rPr>
          <w:rFonts w:ascii="Times New Roman" w:eastAsia="Times New Roman" w:hAnsi="Times New Roman" w:cs="Times New Roman"/>
          <w:color w:val="24292E"/>
        </w:rPr>
        <w:t xml:space="preserve">2 - 430 </w:t>
      </w:r>
    </w:p>
    <w:p w14:paraId="13044550" w14:textId="77777777" w:rsidR="00AC4E1A" w:rsidRDefault="00000000">
      <w:pPr>
        <w:pBdr>
          <w:top w:val="nil"/>
          <w:left w:val="nil"/>
          <w:bottom w:val="nil"/>
          <w:right w:val="nil"/>
          <w:between w:val="nil"/>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24292E"/>
        </w:rPr>
      </w:pPr>
      <w:r>
        <w:rPr>
          <w:rFonts w:ascii="Times New Roman" w:eastAsia="Times New Roman" w:hAnsi="Times New Roman" w:cs="Times New Roman"/>
          <w:color w:val="24292E"/>
        </w:rPr>
        <w:t xml:space="preserve">3 - 610 </w:t>
      </w:r>
    </w:p>
    <w:p w14:paraId="25E3C2AA" w14:textId="77777777" w:rsidR="00AC4E1A" w:rsidRDefault="00000000">
      <w:pPr>
        <w:pBdr>
          <w:top w:val="nil"/>
          <w:left w:val="nil"/>
          <w:bottom w:val="nil"/>
          <w:right w:val="nil"/>
          <w:between w:val="nil"/>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24292E"/>
        </w:rPr>
      </w:pPr>
      <w:r>
        <w:rPr>
          <w:rFonts w:ascii="Times New Roman" w:eastAsia="Times New Roman" w:hAnsi="Times New Roman" w:cs="Times New Roman"/>
          <w:color w:val="24292E"/>
        </w:rPr>
        <w:t>4 – 720</w:t>
      </w:r>
    </w:p>
    <w:p w14:paraId="2DAFBADE" w14:textId="77777777" w:rsidR="00AC4E1A" w:rsidRDefault="00000000">
      <w:pPr>
        <w:pBdr>
          <w:top w:val="nil"/>
          <w:left w:val="nil"/>
          <w:bottom w:val="nil"/>
          <w:right w:val="nil"/>
          <w:between w:val="nil"/>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24292E"/>
        </w:rPr>
      </w:pPr>
      <w:r>
        <w:rPr>
          <w:rFonts w:ascii="Times New Roman" w:eastAsia="Times New Roman" w:hAnsi="Times New Roman" w:cs="Times New Roman"/>
          <w:color w:val="24292E"/>
        </w:rPr>
        <w:t>(the variable shows the actual number of calories participants selected)</w:t>
      </w:r>
    </w:p>
    <w:p w14:paraId="49A09896" w14:textId="77777777" w:rsidR="00AC4E1A" w:rsidRDefault="00AC4E1A">
      <w:pPr>
        <w:pBdr>
          <w:top w:val="nil"/>
          <w:left w:val="nil"/>
          <w:bottom w:val="nil"/>
          <w:right w:val="nil"/>
          <w:between w:val="nil"/>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24292E"/>
        </w:rPr>
      </w:pPr>
    </w:p>
    <w:p w14:paraId="310A8657" w14:textId="77777777" w:rsidR="00AC4E1A" w:rsidRDefault="00AC4E1A">
      <w:pPr>
        <w:rPr>
          <w:rFonts w:ascii="Times New Roman" w:eastAsia="Times New Roman" w:hAnsi="Times New Roman" w:cs="Times New Roman"/>
        </w:rPr>
      </w:pPr>
    </w:p>
    <w:p w14:paraId="7BD074E5" w14:textId="77777777" w:rsidR="00AC4E1A" w:rsidRDefault="00000000">
      <w:pPr>
        <w:pBdr>
          <w:top w:val="nil"/>
          <w:left w:val="nil"/>
          <w:bottom w:val="nil"/>
          <w:right w:val="nil"/>
          <w:between w:val="nil"/>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24292E"/>
        </w:rPr>
      </w:pPr>
      <w:r>
        <w:rPr>
          <w:rFonts w:ascii="Times New Roman" w:eastAsia="Times New Roman" w:hAnsi="Times New Roman" w:cs="Times New Roman"/>
          <w:color w:val="000000"/>
        </w:rPr>
        <w:t xml:space="preserve">5) calories_day - </w:t>
      </w:r>
      <w:r>
        <w:rPr>
          <w:rFonts w:ascii="Times New Roman" w:eastAsia="Times New Roman" w:hAnsi="Times New Roman" w:cs="Times New Roman"/>
          <w:color w:val="24292E"/>
        </w:rPr>
        <w:t>Importance of consuming calories per day</w:t>
      </w:r>
    </w:p>
    <w:p w14:paraId="0721655D" w14:textId="77777777" w:rsidR="00AC4E1A" w:rsidRDefault="00000000">
      <w:pPr>
        <w:pBdr>
          <w:top w:val="nil"/>
          <w:left w:val="nil"/>
          <w:bottom w:val="nil"/>
          <w:right w:val="nil"/>
          <w:between w:val="nil"/>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24292E"/>
        </w:rPr>
      </w:pPr>
      <w:r>
        <w:rPr>
          <w:rFonts w:ascii="Times New Roman" w:eastAsia="Times New Roman" w:hAnsi="Times New Roman" w:cs="Times New Roman"/>
          <w:color w:val="24292E"/>
        </w:rPr>
        <w:t xml:space="preserve">1 - i </w:t>
      </w:r>
      <w:sdt>
        <w:sdtPr>
          <w:tag w:val="goog_rdk_73"/>
          <w:id w:val="208771567"/>
        </w:sdtPr>
        <w:sdtContent>
          <w:proofErr w:type="gramStart"/>
          <w:ins w:id="76" w:author="Shivanshu Yadav" w:date="2021-07-09T22:07:00Z">
            <w:r>
              <w:rPr>
                <w:rFonts w:ascii="Times New Roman" w:eastAsia="Times New Roman" w:hAnsi="Times New Roman" w:cs="Times New Roman"/>
                <w:color w:val="24292E"/>
              </w:rPr>
              <w:t>don't</w:t>
            </w:r>
          </w:ins>
          <w:proofErr w:type="gramEnd"/>
        </w:sdtContent>
      </w:sdt>
      <w:sdt>
        <w:sdtPr>
          <w:tag w:val="goog_rdk_74"/>
          <w:id w:val="-1261058965"/>
        </w:sdtPr>
        <w:sdtContent>
          <w:del w:id="77" w:author="Shivanshu Yadav" w:date="2021-07-09T22:07:00Z">
            <w:r>
              <w:rPr>
                <w:rFonts w:ascii="Times New Roman" w:eastAsia="Times New Roman" w:hAnsi="Times New Roman" w:cs="Times New Roman"/>
                <w:color w:val="24292E"/>
              </w:rPr>
              <w:delText>dont</w:delText>
            </w:r>
          </w:del>
        </w:sdtContent>
      </w:sdt>
      <w:r>
        <w:rPr>
          <w:rFonts w:ascii="Times New Roman" w:eastAsia="Times New Roman" w:hAnsi="Times New Roman" w:cs="Times New Roman"/>
          <w:color w:val="24292E"/>
        </w:rPr>
        <w:t xml:space="preserve"> know how many calories i should consume </w:t>
      </w:r>
    </w:p>
    <w:p w14:paraId="273A511E" w14:textId="77777777" w:rsidR="00AC4E1A" w:rsidRDefault="00000000">
      <w:pPr>
        <w:pBdr>
          <w:top w:val="nil"/>
          <w:left w:val="nil"/>
          <w:bottom w:val="nil"/>
          <w:right w:val="nil"/>
          <w:between w:val="nil"/>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24292E"/>
        </w:rPr>
      </w:pPr>
      <w:r>
        <w:rPr>
          <w:rFonts w:ascii="Times New Roman" w:eastAsia="Times New Roman" w:hAnsi="Times New Roman" w:cs="Times New Roman"/>
          <w:color w:val="24292E"/>
        </w:rPr>
        <w:t xml:space="preserve">2 - it is not at all important </w:t>
      </w:r>
    </w:p>
    <w:p w14:paraId="0346A573" w14:textId="77777777" w:rsidR="00AC4E1A" w:rsidRDefault="00000000">
      <w:pPr>
        <w:pBdr>
          <w:top w:val="nil"/>
          <w:left w:val="nil"/>
          <w:bottom w:val="nil"/>
          <w:right w:val="nil"/>
          <w:between w:val="nil"/>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24292E"/>
        </w:rPr>
      </w:pPr>
      <w:r>
        <w:rPr>
          <w:rFonts w:ascii="Times New Roman" w:eastAsia="Times New Roman" w:hAnsi="Times New Roman" w:cs="Times New Roman"/>
          <w:color w:val="24292E"/>
        </w:rPr>
        <w:t xml:space="preserve">3 - it is moderately important </w:t>
      </w:r>
    </w:p>
    <w:p w14:paraId="4845CD12" w14:textId="77777777" w:rsidR="00AC4E1A" w:rsidRDefault="00000000">
      <w:pPr>
        <w:pBdr>
          <w:top w:val="nil"/>
          <w:left w:val="nil"/>
          <w:bottom w:val="nil"/>
          <w:right w:val="nil"/>
          <w:between w:val="nil"/>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24292E"/>
        </w:rPr>
      </w:pPr>
      <w:r>
        <w:rPr>
          <w:rFonts w:ascii="Times New Roman" w:eastAsia="Times New Roman" w:hAnsi="Times New Roman" w:cs="Times New Roman"/>
          <w:color w:val="24292E"/>
        </w:rPr>
        <w:t>4 - it is very important</w:t>
      </w:r>
    </w:p>
    <w:p w14:paraId="38D91065" w14:textId="77777777" w:rsidR="00AC4E1A" w:rsidRDefault="00AC4E1A">
      <w:pPr>
        <w:rPr>
          <w:rFonts w:ascii="Times New Roman" w:eastAsia="Times New Roman" w:hAnsi="Times New Roman" w:cs="Times New Roman"/>
        </w:rPr>
      </w:pPr>
    </w:p>
    <w:p w14:paraId="7A56CFE6" w14:textId="77777777" w:rsidR="00AC4E1A" w:rsidRDefault="00000000">
      <w:pPr>
        <w:pBdr>
          <w:top w:val="nil"/>
          <w:left w:val="nil"/>
          <w:bottom w:val="nil"/>
          <w:right w:val="nil"/>
          <w:between w:val="nil"/>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24292E"/>
        </w:rPr>
      </w:pPr>
      <w:r>
        <w:rPr>
          <w:rFonts w:ascii="Times New Roman" w:eastAsia="Times New Roman" w:hAnsi="Times New Roman" w:cs="Times New Roman"/>
          <w:color w:val="000000"/>
        </w:rPr>
        <w:t>6) calories_sco</w:t>
      </w:r>
      <w:sdt>
        <w:sdtPr>
          <w:tag w:val="goog_rdk_75"/>
          <w:id w:val="-1755973556"/>
        </w:sdtPr>
        <w:sdtContent>
          <w:ins w:id="78" w:author="Prayushi Doshi" w:date="2021-09-11T09:01:00Z">
            <w:r>
              <w:rPr>
                <w:rFonts w:ascii="Times New Roman" w:eastAsia="Times New Roman" w:hAnsi="Times New Roman" w:cs="Times New Roman"/>
                <w:color w:val="000000"/>
              </w:rPr>
              <w:t>n</w:t>
            </w:r>
          </w:ins>
        </w:sdtContent>
      </w:sdt>
      <w:sdt>
        <w:sdtPr>
          <w:tag w:val="goog_rdk_76"/>
          <w:id w:val="-1601791666"/>
        </w:sdtPr>
        <w:sdtContent>
          <w:customXmlInsRangeStart w:id="79" w:author="Rohan Bhardwaj" w:date="2021-06-01T09:12:00Z"/>
          <w:sdt>
            <w:sdtPr>
              <w:tag w:val="goog_rdk_77"/>
              <w:id w:val="-182519661"/>
            </w:sdtPr>
            <w:sdtContent>
              <w:customXmlInsRangeEnd w:id="79"/>
              <w:ins w:id="80" w:author="Rohan Bhardwaj" w:date="2021-06-01T09:12:00Z">
                <w:del w:id="81" w:author="Prayushi Doshi" w:date="2021-09-11T09:01:00Z">
                  <w:r>
                    <w:rPr>
                      <w:rFonts w:ascii="Times New Roman" w:eastAsia="Times New Roman" w:hAnsi="Times New Roman" w:cs="Times New Roman"/>
                      <w:color w:val="000000"/>
                    </w:rPr>
                    <w:delText>r</w:delText>
                  </w:r>
                </w:del>
              </w:ins>
              <w:customXmlInsRangeStart w:id="82" w:author="Rohan Bhardwaj" w:date="2021-06-01T09:12:00Z"/>
            </w:sdtContent>
          </w:sdt>
          <w:customXmlInsRangeEnd w:id="82"/>
        </w:sdtContent>
      </w:sdt>
      <w:sdt>
        <w:sdtPr>
          <w:tag w:val="goog_rdk_78"/>
          <w:id w:val="-1649343995"/>
        </w:sdtPr>
        <w:sdtContent>
          <w:del w:id="83" w:author="Rohan Bhardwaj" w:date="2021-06-01T09:12:00Z">
            <w:r>
              <w:rPr>
                <w:rFonts w:ascii="Times New Roman" w:eastAsia="Times New Roman" w:hAnsi="Times New Roman" w:cs="Times New Roman"/>
                <w:color w:val="000000"/>
              </w:rPr>
              <w:delText>n</w:delText>
            </w:r>
          </w:del>
        </w:sdtContent>
      </w:sdt>
      <w:r>
        <w:rPr>
          <w:rFonts w:ascii="Times New Roman" w:eastAsia="Times New Roman" w:hAnsi="Times New Roman" w:cs="Times New Roman"/>
          <w:color w:val="000000"/>
        </w:rPr>
        <w:t>e</w:t>
      </w:r>
      <w:sdt>
        <w:sdtPr>
          <w:tag w:val="goog_rdk_79"/>
          <w:id w:val="-702934128"/>
        </w:sdtPr>
        <w:sdtContent>
          <w:ins w:id="84" w:author="Prayushi Doshi" w:date="2021-09-11T09:01:00Z">
            <w:r>
              <w:rPr>
                <w:rFonts w:ascii="Times New Roman" w:eastAsia="Times New Roman" w:hAnsi="Times New Roman" w:cs="Times New Roman"/>
                <w:color w:val="000000"/>
              </w:rPr>
              <w:t xml:space="preserve"> sco</w:t>
            </w:r>
          </w:ins>
        </w:sdtContent>
      </w:sdt>
      <w:sdt>
        <w:sdtPr>
          <w:tag w:val="goog_rdk_80"/>
          <w:id w:val="-1150283863"/>
        </w:sdtPr>
        <w:sdtContent>
          <w:ins w:id="85" w:author="Aarthi Pulivarthi" w:date="2022-04-06T05:31:00Z">
            <w:r>
              <w:rPr>
                <w:rFonts w:ascii="Times New Roman" w:eastAsia="Times New Roman" w:hAnsi="Times New Roman" w:cs="Times New Roman"/>
                <w:color w:val="000000"/>
              </w:rPr>
              <w:t>r</w:t>
            </w:r>
          </w:ins>
        </w:sdtContent>
      </w:sdt>
      <w:sdt>
        <w:sdtPr>
          <w:tag w:val="goog_rdk_81"/>
          <w:id w:val="-1963338164"/>
        </w:sdtPr>
        <w:sdtContent>
          <w:customXmlInsRangeStart w:id="86" w:author="Prayushi Doshi" w:date="2021-09-11T09:01:00Z"/>
          <w:sdt>
            <w:sdtPr>
              <w:tag w:val="goog_rdk_82"/>
              <w:id w:val="454683210"/>
            </w:sdtPr>
            <w:sdtContent>
              <w:customXmlInsRangeEnd w:id="86"/>
              <w:ins w:id="87" w:author="Prayushi Doshi" w:date="2021-09-11T09:01:00Z">
                <w:del w:id="88" w:author="Aarthi Pulivarthi" w:date="2022-04-06T05:31:00Z">
                  <w:r>
                    <w:rPr>
                      <w:rFonts w:ascii="Times New Roman" w:eastAsia="Times New Roman" w:hAnsi="Times New Roman" w:cs="Times New Roman"/>
                      <w:color w:val="000000"/>
                    </w:rPr>
                    <w:delText>n</w:delText>
                  </w:r>
                </w:del>
              </w:ins>
              <w:customXmlInsRangeStart w:id="89" w:author="Prayushi Doshi" w:date="2021-09-11T09:01:00Z"/>
            </w:sdtContent>
          </w:sdt>
          <w:customXmlInsRangeEnd w:id="89"/>
          <w:ins w:id="90" w:author="Prayushi Doshi" w:date="2021-09-11T09:01:00Z">
            <w:r>
              <w:rPr>
                <w:rFonts w:ascii="Times New Roman" w:eastAsia="Times New Roman" w:hAnsi="Times New Roman" w:cs="Times New Roman"/>
                <w:color w:val="000000"/>
              </w:rPr>
              <w:t>e</w:t>
            </w:r>
          </w:ins>
        </w:sdtContent>
      </w:sdt>
      <w:r>
        <w:rPr>
          <w:rFonts w:ascii="Times New Roman" w:eastAsia="Times New Roman" w:hAnsi="Times New Roman" w:cs="Times New Roman"/>
          <w:color w:val="000000"/>
        </w:rPr>
        <w:t xml:space="preserve">  - </w:t>
      </w:r>
      <w:r>
        <w:rPr>
          <w:rFonts w:ascii="Times New Roman" w:eastAsia="Times New Roman" w:hAnsi="Times New Roman" w:cs="Times New Roman"/>
          <w:color w:val="24292E"/>
        </w:rPr>
        <w:t xml:space="preserve">Guessing calories in a scone from starbucks </w:t>
      </w:r>
    </w:p>
    <w:p w14:paraId="6F72A942" w14:textId="77777777" w:rsidR="00AC4E1A" w:rsidRDefault="00000000">
      <w:pPr>
        <w:pBdr>
          <w:top w:val="nil"/>
          <w:left w:val="nil"/>
          <w:bottom w:val="nil"/>
          <w:right w:val="nil"/>
          <w:between w:val="nil"/>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24292E"/>
        </w:rPr>
      </w:pPr>
      <w:r>
        <w:rPr>
          <w:rFonts w:ascii="Times New Roman" w:eastAsia="Times New Roman" w:hAnsi="Times New Roman" w:cs="Times New Roman"/>
          <w:color w:val="24292E"/>
        </w:rPr>
        <w:t xml:space="preserve">1 - 107 cal </w:t>
      </w:r>
    </w:p>
    <w:sdt>
      <w:sdtPr>
        <w:tag w:val="goog_rdk_84"/>
        <w:id w:val="1811750062"/>
      </w:sdtPr>
      <w:sdtContent>
        <w:p w14:paraId="1CD428D0" w14:textId="77777777" w:rsidR="00AC4E1A" w:rsidRDefault="00000000">
          <w:pPr>
            <w:pBdr>
              <w:top w:val="nil"/>
              <w:left w:val="nil"/>
              <w:bottom w:val="nil"/>
              <w:right w:val="nil"/>
              <w:between w:val="nil"/>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ins w:id="91" w:author="Divya Machkure" w:date="2024-04-29T13:13:00Z"/>
              <w:rFonts w:ascii="Times New Roman" w:eastAsia="Times New Roman" w:hAnsi="Times New Roman" w:cs="Times New Roman"/>
              <w:color w:val="24292E"/>
            </w:rPr>
          </w:pPr>
          <w:r>
            <w:rPr>
              <w:rFonts w:ascii="Times New Roman" w:eastAsia="Times New Roman" w:hAnsi="Times New Roman" w:cs="Times New Roman"/>
              <w:color w:val="24292E"/>
            </w:rPr>
            <w:t xml:space="preserve">2 - 315 </w:t>
          </w:r>
          <w:sdt>
            <w:sdtPr>
              <w:tag w:val="goog_rdk_83"/>
              <w:id w:val="-2142263189"/>
            </w:sdtPr>
            <w:sdtContent>
              <w:ins w:id="92" w:author="Divya Machkure" w:date="2024-04-29T13:13:00Z">
                <w:r>
                  <w:rPr>
                    <w:rFonts w:ascii="Times New Roman" w:eastAsia="Times New Roman" w:hAnsi="Times New Roman" w:cs="Times New Roman"/>
                    <w:color w:val="24292E"/>
                  </w:rPr>
                  <w:t>DD   1) GPA – numerical, actual GPA–rating</w:t>
                </w:r>
              </w:ins>
            </w:sdtContent>
          </w:sdt>
        </w:p>
      </w:sdtContent>
    </w:sdt>
    <w:sdt>
      <w:sdtPr>
        <w:tag w:val="goog_rdk_86"/>
        <w:id w:val="433410887"/>
      </w:sdtPr>
      <w:sdtContent>
        <w:p w14:paraId="122E7354" w14:textId="77777777" w:rsidR="00AC4E1A"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ins w:id="93" w:author="Divya Machkure" w:date="2024-04-29T13:13:00Z"/>
              <w:rFonts w:ascii="Times New Roman" w:eastAsia="Times New Roman" w:hAnsi="Times New Roman" w:cs="Times New Roman"/>
              <w:color w:val="24292E"/>
            </w:rPr>
          </w:pPr>
          <w:sdt>
            <w:sdtPr>
              <w:tag w:val="goog_rdk_85"/>
              <w:id w:val="-1934661619"/>
            </w:sdtPr>
            <w:sdtContent>
              <w:ins w:id="94" w:author="Divya Machkure" w:date="2024-04-29T13:13:00Z">
                <w:r>
                  <w:rPr>
                    <w:rFonts w:ascii="Times New Roman" w:eastAsia="Times New Roman" w:hAnsi="Times New Roman" w:cs="Times New Roman"/>
                    <w:color w:val="24292E"/>
                  </w:rPr>
                  <w:t>2) Gender</w:t>
                </w:r>
              </w:ins>
            </w:sdtContent>
          </w:sdt>
        </w:p>
      </w:sdtContent>
    </w:sdt>
    <w:sdt>
      <w:sdtPr>
        <w:tag w:val="goog_rdk_88"/>
        <w:id w:val="1584417341"/>
      </w:sdtPr>
      <w:sdtContent>
        <w:p w14:paraId="1B0B2719" w14:textId="77777777" w:rsidR="00AC4E1A"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ins w:id="95" w:author="Divya Machkure" w:date="2024-04-29T13:13:00Z"/>
              <w:rFonts w:ascii="Times New Roman" w:eastAsia="Times New Roman" w:hAnsi="Times New Roman" w:cs="Times New Roman"/>
              <w:color w:val="24292E"/>
            </w:rPr>
          </w:pPr>
          <w:sdt>
            <w:sdtPr>
              <w:tag w:val="goog_rdk_87"/>
              <w:id w:val="453453134"/>
            </w:sdtPr>
            <w:sdtContent>
              <w:ins w:id="96" w:author="Divya Machkure" w:date="2024-04-29T13:13:00Z">
                <w:r>
                  <w:rPr>
                    <w:rFonts w:ascii="Times New Roman" w:eastAsia="Times New Roman" w:hAnsi="Times New Roman" w:cs="Times New Roman"/>
                    <w:color w:val="24292E"/>
                  </w:rPr>
                  <w:t xml:space="preserve">        (1 – Female</w:t>
                </w:r>
              </w:ins>
            </w:sdtContent>
          </w:sdt>
        </w:p>
      </w:sdtContent>
    </w:sdt>
    <w:sdt>
      <w:sdtPr>
        <w:tag w:val="goog_rdk_90"/>
        <w:id w:val="1565296098"/>
      </w:sdtPr>
      <w:sdtContent>
        <w:p w14:paraId="15E7ABCC" w14:textId="77777777" w:rsidR="00AC4E1A"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ins w:id="97" w:author="Divya Machkure" w:date="2024-04-29T13:13:00Z"/>
              <w:rFonts w:ascii="Times New Roman" w:eastAsia="Times New Roman" w:hAnsi="Times New Roman" w:cs="Times New Roman"/>
              <w:color w:val="24292E"/>
            </w:rPr>
          </w:pPr>
          <w:sdt>
            <w:sdtPr>
              <w:tag w:val="goog_rdk_89"/>
              <w:id w:val="1530527343"/>
            </w:sdtPr>
            <w:sdtContent>
              <w:ins w:id="98" w:author="Divya Machkure" w:date="2024-04-29T13:13:00Z">
                <w:r>
                  <w:rPr>
                    <w:rFonts w:ascii="Times New Roman" w:eastAsia="Times New Roman" w:hAnsi="Times New Roman" w:cs="Times New Roman"/>
                    <w:color w:val="24292E"/>
                  </w:rPr>
                  <w:t xml:space="preserve">        and 2 – Male)</w:t>
                </w:r>
              </w:ins>
            </w:sdtContent>
          </w:sdt>
        </w:p>
      </w:sdtContent>
    </w:sdt>
    <w:sdt>
      <w:sdtPr>
        <w:tag w:val="goog_rdk_92"/>
        <w:id w:val="-1432428706"/>
      </w:sdtPr>
      <w:sdtContent>
        <w:p w14:paraId="73B6700C" w14:textId="77777777" w:rsidR="00AC4E1A"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ins w:id="99" w:author="Divya Machkure" w:date="2024-04-29T13:13:00Z"/>
              <w:rFonts w:ascii="Times New Roman" w:eastAsia="Times New Roman" w:hAnsi="Times New Roman" w:cs="Times New Roman"/>
              <w:color w:val="24292E"/>
            </w:rPr>
          </w:pPr>
          <w:sdt>
            <w:sdtPr>
              <w:tag w:val="goog_rdk_91"/>
              <w:id w:val="-1953622739"/>
            </w:sdtPr>
            <w:sdtContent/>
          </w:sdt>
        </w:p>
      </w:sdtContent>
    </w:sdt>
    <w:sdt>
      <w:sdtPr>
        <w:tag w:val="goog_rdk_94"/>
        <w:id w:val="46276251"/>
      </w:sdtPr>
      <w:sdtContent>
        <w:p w14:paraId="38F56C61" w14:textId="77777777" w:rsidR="00AC4E1A"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ins w:id="100" w:author="Divya Machkure" w:date="2024-04-29T13:13:00Z"/>
              <w:rFonts w:ascii="Times New Roman" w:eastAsia="Times New Roman" w:hAnsi="Times New Roman" w:cs="Times New Roman"/>
              <w:color w:val="24292E"/>
            </w:rPr>
          </w:pPr>
          <w:sdt>
            <w:sdtPr>
              <w:tag w:val="goog_rdk_93"/>
              <w:id w:val="2104144310"/>
            </w:sdtPr>
            <w:sdtContent>
              <w:ins w:id="101" w:author="Divya Machkure" w:date="2024-04-29T13:13:00Z">
                <w:r>
                  <w:rPr>
                    <w:rFonts w:ascii="Times New Roman" w:eastAsia="Times New Roman" w:hAnsi="Times New Roman" w:cs="Times New Roman"/>
                    <w:color w:val="24292E"/>
                  </w:rPr>
                  <w:t>3) Breakfast (the olparticipants are shown the following pictures and asked which one of these pictures they associate with the word “breakfast), 1 – cereal option and 2 – donut option</w:t>
                </w:r>
              </w:ins>
            </w:sdtContent>
          </w:sdt>
        </w:p>
      </w:sdtContent>
    </w:sdt>
    <w:sdt>
      <w:sdtPr>
        <w:tag w:val="goog_rdk_96"/>
        <w:id w:val="-59253515"/>
      </w:sdtPr>
      <w:sdtContent>
        <w:p w14:paraId="3A4B8DFF" w14:textId="77777777" w:rsidR="00AC4E1A"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ins w:id="102" w:author="Divya Machkure" w:date="2024-04-29T13:13:00Z"/>
              <w:rFonts w:ascii="Times New Roman" w:eastAsia="Times New Roman" w:hAnsi="Times New Roman" w:cs="Times New Roman"/>
              <w:color w:val="24292E"/>
            </w:rPr>
          </w:pPr>
          <w:sdt>
            <w:sdtPr>
              <w:tag w:val="goog_rdk_95"/>
              <w:id w:val="1645165827"/>
            </w:sdtPr>
            <w:sdtContent/>
          </w:sdt>
        </w:p>
      </w:sdtContent>
    </w:sdt>
    <w:sdt>
      <w:sdtPr>
        <w:tag w:val="goog_rdk_98"/>
        <w:id w:val="992989493"/>
      </w:sdtPr>
      <w:sdtContent>
        <w:p w14:paraId="7F93316C" w14:textId="77777777" w:rsidR="00AC4E1A"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ins w:id="103" w:author="Divya Machkure" w:date="2024-04-29T13:13:00Z"/>
              <w:rFonts w:ascii="Times New Roman" w:eastAsia="Times New Roman" w:hAnsi="Times New Roman" w:cs="Times New Roman"/>
              <w:color w:val="24292E"/>
            </w:rPr>
          </w:pPr>
          <w:sdt>
            <w:sdtPr>
              <w:tag w:val="goog_rdk_97"/>
              <w:id w:val="471712298"/>
            </w:sdtPr>
            <w:sdtContent>
              <w:ins w:id="104" w:author="Divya Machkure" w:date="2024-04-29T13:13:00Z">
                <w:r>
                  <w:rPr>
                    <w:rFonts w:ascii="Times New Roman" w:eastAsia="Times New Roman" w:hAnsi="Times New Roman" w:cs="Times New Roman"/>
                    <w:noProof/>
                    <w:color w:val="24292E"/>
                  </w:rPr>
                  <w:drawing>
                    <wp:inline distT="0" distB="0" distL="0" distR="0" wp14:anchorId="07EF74CC" wp14:editId="0860786D">
                      <wp:extent cx="1600385" cy="1449406"/>
                      <wp:effectExtent l="0" t="0" r="0" b="0"/>
                      <wp:docPr id="3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7"/>
                              <a:srcRect/>
                              <a:stretch>
                                <a:fillRect/>
                              </a:stretch>
                            </pic:blipFill>
                            <pic:spPr>
                              <a:xfrm>
                                <a:off x="0" y="0"/>
                                <a:ext cx="1600385" cy="1449406"/>
                              </a:xfrm>
                              <a:prstGeom prst="rect">
                                <a:avLst/>
                              </a:prstGeom>
                              <a:ln/>
                            </pic:spPr>
                          </pic:pic>
                        </a:graphicData>
                      </a:graphic>
                    </wp:inline>
                  </w:drawing>
                </w:r>
                <w:r>
                  <w:rPr>
                    <w:rFonts w:ascii="Times New Roman" w:eastAsia="Times New Roman" w:hAnsi="Times New Roman" w:cs="Times New Roman"/>
                    <w:noProof/>
                    <w:color w:val="24292E"/>
                  </w:rPr>
                  <w:drawing>
                    <wp:inline distT="0" distB="0" distL="0" distR="0" wp14:anchorId="77F8978E" wp14:editId="16DB1800">
                      <wp:extent cx="1600385" cy="1449406"/>
                      <wp:effectExtent l="0" t="0" r="0" b="0"/>
                      <wp:docPr id="2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7"/>
                              <a:srcRect/>
                              <a:stretch>
                                <a:fillRect/>
                              </a:stretch>
                            </pic:blipFill>
                            <pic:spPr>
                              <a:xfrm>
                                <a:off x="0" y="0"/>
                                <a:ext cx="1600385" cy="1449406"/>
                              </a:xfrm>
                              <a:prstGeom prst="rect">
                                <a:avLst/>
                              </a:prstGeom>
                              <a:ln/>
                            </pic:spPr>
                          </pic:pic>
                        </a:graphicData>
                      </a:graphic>
                    </wp:inline>
                  </w:drawing>
                </w:r>
                <w:r>
                  <w:rPr>
                    <w:rFonts w:ascii="Times New Roman" w:eastAsia="Times New Roman" w:hAnsi="Times New Roman" w:cs="Times New Roman"/>
                    <w:noProof/>
                    <w:color w:val="24292E"/>
                  </w:rPr>
                  <w:drawing>
                    <wp:inline distT="0" distB="0" distL="0" distR="0" wp14:anchorId="6E3483C0" wp14:editId="6FAF4F17">
                      <wp:extent cx="1600385" cy="1449406"/>
                      <wp:effectExtent l="0" t="0" r="0" b="0"/>
                      <wp:docPr id="2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7"/>
                              <a:srcRect/>
                              <a:stretch>
                                <a:fillRect/>
                              </a:stretch>
                            </pic:blipFill>
                            <pic:spPr>
                              <a:xfrm>
                                <a:off x="0" y="0"/>
                                <a:ext cx="1600385" cy="1449406"/>
                              </a:xfrm>
                              <a:prstGeom prst="rect">
                                <a:avLst/>
                              </a:prstGeom>
                              <a:ln/>
                            </pic:spPr>
                          </pic:pic>
                        </a:graphicData>
                      </a:graphic>
                    </wp:inline>
                  </w:drawing>
                </w:r>
              </w:ins>
            </w:sdtContent>
          </w:sdt>
        </w:p>
      </w:sdtContent>
    </w:sdt>
    <w:sdt>
      <w:sdtPr>
        <w:tag w:val="goog_rdk_100"/>
        <w:id w:val="-519702855"/>
      </w:sdtPr>
      <w:sdtContent>
        <w:p w14:paraId="4CDBE881" w14:textId="77777777" w:rsidR="00AC4E1A"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ins w:id="105" w:author="Divya Machkure" w:date="2024-04-29T13:13:00Z"/>
              <w:rFonts w:ascii="Times New Roman" w:eastAsia="Times New Roman" w:hAnsi="Times New Roman" w:cs="Times New Roman"/>
              <w:color w:val="24292E"/>
            </w:rPr>
          </w:pPr>
          <w:sdt>
            <w:sdtPr>
              <w:tag w:val="goog_rdk_99"/>
              <w:id w:val="1275987499"/>
            </w:sdtPr>
            <w:sdtContent/>
          </w:sdt>
        </w:p>
      </w:sdtContent>
    </w:sdt>
    <w:sdt>
      <w:sdtPr>
        <w:tag w:val="goog_rdk_102"/>
        <w:id w:val="1020820928"/>
      </w:sdtPr>
      <w:sdtContent>
        <w:p w14:paraId="2B7388D6" w14:textId="77777777" w:rsidR="00AC4E1A"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ins w:id="106" w:author="Divya Machkure" w:date="2024-04-29T13:13:00Z"/>
              <w:rFonts w:ascii="Times New Roman" w:eastAsia="Times New Roman" w:hAnsi="Times New Roman" w:cs="Times New Roman"/>
              <w:color w:val="24292E"/>
            </w:rPr>
          </w:pPr>
          <w:sdt>
            <w:sdtPr>
              <w:tag w:val="goog_rdk_101"/>
              <w:id w:val="-2131311719"/>
            </w:sdtPr>
            <w:sdtContent>
              <w:ins w:id="107" w:author="Divya Machkure" w:date="2024-04-29T13:13:00Z">
                <w:r>
                  <w:rPr>
                    <w:rFonts w:ascii="Times New Roman" w:eastAsia="Times New Roman" w:hAnsi="Times New Roman" w:cs="Times New Roman"/>
                    <w:noProof/>
                    <w:color w:val="24292E"/>
                  </w:rPr>
                  <w:drawing>
                    <wp:inline distT="0" distB="0" distL="0" distR="0" wp14:anchorId="337A0664" wp14:editId="6B53E67E">
                      <wp:extent cx="1809750" cy="1206500"/>
                      <wp:effectExtent l="0" t="0" r="0" b="0"/>
                      <wp:docPr id="4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8"/>
                              <a:srcRect/>
                              <a:stretch>
                                <a:fillRect/>
                              </a:stretch>
                            </pic:blipFill>
                            <pic:spPr>
                              <a:xfrm>
                                <a:off x="0" y="0"/>
                                <a:ext cx="1809750" cy="1206500"/>
                              </a:xfrm>
                              <a:prstGeom prst="rect">
                                <a:avLst/>
                              </a:prstGeom>
                              <a:ln/>
                            </pic:spPr>
                          </pic:pic>
                        </a:graphicData>
                      </a:graphic>
                    </wp:inline>
                  </w:drawing>
                </w:r>
              </w:ins>
            </w:sdtContent>
          </w:sdt>
        </w:p>
      </w:sdtContent>
    </w:sdt>
    <w:sdt>
      <w:sdtPr>
        <w:tag w:val="goog_rdk_104"/>
        <w:id w:val="-169029168"/>
      </w:sdtPr>
      <w:sdtContent>
        <w:p w14:paraId="0A5549C5" w14:textId="77777777" w:rsidR="00AC4E1A"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ins w:id="108" w:author="Divya Machkure" w:date="2024-04-29T13:13:00Z"/>
              <w:rFonts w:ascii="Times New Roman" w:eastAsia="Times New Roman" w:hAnsi="Times New Roman" w:cs="Times New Roman"/>
              <w:color w:val="24292E"/>
            </w:rPr>
          </w:pPr>
          <w:sdt>
            <w:sdtPr>
              <w:tag w:val="goog_rdk_103"/>
              <w:id w:val="-1650429379"/>
            </w:sdtPr>
            <w:sdtContent/>
          </w:sdt>
        </w:p>
      </w:sdtContent>
    </w:sdt>
    <w:p w14:paraId="04FBBDBF" w14:textId="77777777" w:rsidR="00AC4E1A" w:rsidRDefault="00000000">
      <w:pPr>
        <w:pBdr>
          <w:top w:val="nil"/>
          <w:left w:val="nil"/>
          <w:bottom w:val="nil"/>
          <w:right w:val="nil"/>
          <w:between w:val="nil"/>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24292E"/>
        </w:rPr>
      </w:pPr>
      <w:sdt>
        <w:sdtPr>
          <w:tag w:val="goog_rdk_105"/>
          <w:id w:val="-1910847489"/>
        </w:sdtPr>
        <w:sdtContent>
          <w:ins w:id="109" w:author="Divya Machkure" w:date="2024-04-29T13:13:00Z">
            <w:r>
              <w:rPr>
                <w:rFonts w:ascii="Times New Roman" w:eastAsia="Times New Roman" w:hAnsi="Times New Roman" w:cs="Times New Roman"/>
                <w:color w:val="24292E"/>
              </w:rPr>
              <w:t>–4) calories_chicken - guessing calories in chicken</w:t>
            </w:r>
          </w:ins>
        </w:sdtContent>
      </w:sdt>
      <w:r>
        <w:rPr>
          <w:rFonts w:ascii="Times New Roman" w:eastAsia="Times New Roman" w:hAnsi="Times New Roman" w:cs="Times New Roman"/>
          <w:color w:val="24292E"/>
        </w:rPr>
        <w:t xml:space="preserve">cal </w:t>
      </w:r>
    </w:p>
    <w:p w14:paraId="48AAFE2F" w14:textId="77777777" w:rsidR="00AC4E1A" w:rsidRDefault="00000000">
      <w:pPr>
        <w:pBdr>
          <w:top w:val="nil"/>
          <w:left w:val="nil"/>
          <w:bottom w:val="nil"/>
          <w:right w:val="nil"/>
          <w:between w:val="nil"/>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24292E"/>
        </w:rPr>
      </w:pPr>
      <w:r>
        <w:rPr>
          <w:rFonts w:ascii="Times New Roman" w:eastAsia="Times New Roman" w:hAnsi="Times New Roman" w:cs="Times New Roman"/>
          <w:color w:val="24292E"/>
        </w:rPr>
        <w:lastRenderedPageBreak/>
        <w:t xml:space="preserve">3 - 420 cal </w:t>
      </w:r>
    </w:p>
    <w:p w14:paraId="62E63AF2" w14:textId="77777777" w:rsidR="00AC4E1A" w:rsidRDefault="00000000">
      <w:pPr>
        <w:pBdr>
          <w:top w:val="nil"/>
          <w:left w:val="nil"/>
          <w:bottom w:val="nil"/>
          <w:right w:val="nil"/>
          <w:between w:val="nil"/>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24292E"/>
        </w:rPr>
      </w:pPr>
      <w:r>
        <w:rPr>
          <w:rFonts w:ascii="Times New Roman" w:eastAsia="Times New Roman" w:hAnsi="Times New Roman" w:cs="Times New Roman"/>
          <w:color w:val="24292E"/>
        </w:rPr>
        <w:t>4 - 980 cal</w:t>
      </w:r>
    </w:p>
    <w:p w14:paraId="35704901" w14:textId="77777777" w:rsidR="00AC4E1A" w:rsidRDefault="00000000">
      <w:pPr>
        <w:pBdr>
          <w:top w:val="nil"/>
          <w:left w:val="nil"/>
          <w:bottom w:val="nil"/>
          <w:right w:val="nil"/>
          <w:between w:val="nil"/>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24292E"/>
        </w:rPr>
      </w:pPr>
      <w:r>
        <w:rPr>
          <w:rFonts w:ascii="Times New Roman" w:eastAsia="Times New Roman" w:hAnsi="Times New Roman" w:cs="Times New Roman"/>
          <w:color w:val="24292E"/>
        </w:rPr>
        <w:t>(the variable shows the actual number of calories participants selected)</w:t>
      </w:r>
    </w:p>
    <w:p w14:paraId="2FAD8534" w14:textId="77777777" w:rsidR="00AC4E1A" w:rsidRDefault="00AC4E1A">
      <w:pPr>
        <w:pBdr>
          <w:top w:val="nil"/>
          <w:left w:val="nil"/>
          <w:bottom w:val="nil"/>
          <w:right w:val="nil"/>
          <w:between w:val="nil"/>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24292E"/>
        </w:rPr>
      </w:pPr>
    </w:p>
    <w:p w14:paraId="2EDBED90" w14:textId="77777777" w:rsidR="00AC4E1A" w:rsidRDefault="00000000">
      <w:pPr>
        <w:pBdr>
          <w:top w:val="nil"/>
          <w:left w:val="nil"/>
          <w:bottom w:val="nil"/>
          <w:right w:val="nil"/>
          <w:between w:val="nil"/>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24292E"/>
        </w:rPr>
      </w:pPr>
      <w:r>
        <w:rPr>
          <w:rFonts w:ascii="Times New Roman" w:eastAsia="Times New Roman" w:hAnsi="Times New Roman" w:cs="Times New Roman"/>
          <w:color w:val="24292E"/>
        </w:rPr>
        <w:t>7) coffee – which of the two pictures you associate with the word coffee?</w:t>
      </w:r>
    </w:p>
    <w:p w14:paraId="463586B4" w14:textId="77777777" w:rsidR="00AC4E1A" w:rsidRDefault="00000000">
      <w:pPr>
        <w:pBdr>
          <w:top w:val="nil"/>
          <w:left w:val="nil"/>
          <w:bottom w:val="nil"/>
          <w:right w:val="nil"/>
          <w:between w:val="nil"/>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24292E"/>
        </w:rPr>
      </w:pPr>
      <w:r>
        <w:rPr>
          <w:rFonts w:ascii="Times New Roman" w:eastAsia="Times New Roman" w:hAnsi="Times New Roman" w:cs="Times New Roman"/>
          <w:color w:val="24292E"/>
        </w:rPr>
        <w:t xml:space="preserve">1 – creamy </w:t>
      </w:r>
      <w:sdt>
        <w:sdtPr>
          <w:tag w:val="goog_rdk_106"/>
          <w:id w:val="-535508544"/>
        </w:sdtPr>
        <w:sdtContent>
          <w:ins w:id="110" w:author="Shivanshu Yadav" w:date="2021-07-09T22:07:00Z">
            <w:r>
              <w:rPr>
                <w:rFonts w:ascii="Times New Roman" w:eastAsia="Times New Roman" w:hAnsi="Times New Roman" w:cs="Times New Roman"/>
                <w:color w:val="24292E"/>
              </w:rPr>
              <w:t>frappuccino</w:t>
            </w:r>
          </w:ins>
        </w:sdtContent>
      </w:sdt>
      <w:sdt>
        <w:sdtPr>
          <w:tag w:val="goog_rdk_107"/>
          <w:id w:val="667683644"/>
        </w:sdtPr>
        <w:sdtContent>
          <w:del w:id="111" w:author="Shivanshu Yadav" w:date="2021-07-09T22:07:00Z">
            <w:r>
              <w:rPr>
                <w:rFonts w:ascii="Times New Roman" w:eastAsia="Times New Roman" w:hAnsi="Times New Roman" w:cs="Times New Roman"/>
                <w:color w:val="24292E"/>
              </w:rPr>
              <w:delText>frapuccino</w:delText>
            </w:r>
          </w:del>
        </w:sdtContent>
      </w:sdt>
    </w:p>
    <w:p w14:paraId="0E7D759E" w14:textId="77777777" w:rsidR="00AC4E1A" w:rsidRDefault="00000000">
      <w:pPr>
        <w:pBdr>
          <w:top w:val="nil"/>
          <w:left w:val="nil"/>
          <w:bottom w:val="nil"/>
          <w:right w:val="nil"/>
          <w:between w:val="nil"/>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24292E"/>
        </w:rPr>
      </w:pPr>
      <w:r>
        <w:rPr>
          <w:rFonts w:ascii="Times New Roman" w:eastAsia="Times New Roman" w:hAnsi="Times New Roman" w:cs="Times New Roman"/>
          <w:color w:val="24292E"/>
        </w:rPr>
        <w:t>2 – espresso shown</w:t>
      </w:r>
    </w:p>
    <w:p w14:paraId="7E15FA26" w14:textId="77777777" w:rsidR="00AC4E1A" w:rsidRDefault="00000000">
      <w:pPr>
        <w:pBdr>
          <w:top w:val="nil"/>
          <w:left w:val="nil"/>
          <w:bottom w:val="nil"/>
          <w:right w:val="nil"/>
          <w:between w:val="nil"/>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24292E"/>
        </w:rPr>
      </w:pPr>
      <w:r>
        <w:rPr>
          <w:rFonts w:ascii="Times New Roman" w:eastAsia="Times New Roman" w:hAnsi="Times New Roman" w:cs="Times New Roman"/>
          <w:noProof/>
          <w:color w:val="24292E"/>
        </w:rPr>
        <w:drawing>
          <wp:inline distT="0" distB="0" distL="0" distR="0" wp14:anchorId="0CBE6A82" wp14:editId="0008C516">
            <wp:extent cx="1372973" cy="1270000"/>
            <wp:effectExtent l="0" t="0" r="0" b="0"/>
            <wp:docPr id="2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
                    <a:srcRect/>
                    <a:stretch>
                      <a:fillRect/>
                    </a:stretch>
                  </pic:blipFill>
                  <pic:spPr>
                    <a:xfrm>
                      <a:off x="0" y="0"/>
                      <a:ext cx="1372973" cy="1270000"/>
                    </a:xfrm>
                    <a:prstGeom prst="rect">
                      <a:avLst/>
                    </a:prstGeom>
                    <a:ln/>
                  </pic:spPr>
                </pic:pic>
              </a:graphicData>
            </a:graphic>
          </wp:inline>
        </w:drawing>
      </w:r>
      <w:sdt>
        <w:sdtPr>
          <w:tag w:val="goog_rdk_108"/>
          <w:id w:val="1479187699"/>
        </w:sdtPr>
        <w:sdtContent>
          <w:ins w:id="112" w:author="Mohit Dubey" w:date="2022-03-22T12:21:00Z">
            <w:r>
              <w:rPr>
                <w:noProof/>
              </w:rPr>
              <w:drawing>
                <wp:anchor distT="0" distB="0" distL="0" distR="0" simplePos="0" relativeHeight="251658240" behindDoc="0" locked="0" layoutInCell="1" hidden="0" allowOverlap="1" wp14:anchorId="6B7D97E2" wp14:editId="4C38B077">
                  <wp:simplePos x="0" y="0"/>
                  <wp:positionH relativeFrom="column">
                    <wp:posOffset>19050</wp:posOffset>
                  </wp:positionH>
                  <wp:positionV relativeFrom="paragraph">
                    <wp:posOffset>19050</wp:posOffset>
                  </wp:positionV>
                  <wp:extent cx="1372973" cy="1270000"/>
                  <wp:effectExtent l="0" t="0" r="0" b="0"/>
                  <wp:wrapNone/>
                  <wp:docPr id="3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
                          <a:srcRect/>
                          <a:stretch>
                            <a:fillRect/>
                          </a:stretch>
                        </pic:blipFill>
                        <pic:spPr>
                          <a:xfrm>
                            <a:off x="0" y="0"/>
                            <a:ext cx="1372973" cy="1270000"/>
                          </a:xfrm>
                          <a:prstGeom prst="rect">
                            <a:avLst/>
                          </a:prstGeom>
                          <a:ln/>
                        </pic:spPr>
                      </pic:pic>
                    </a:graphicData>
                  </a:graphic>
                </wp:anchor>
              </w:drawing>
            </w:r>
          </w:ins>
        </w:sdtContent>
      </w:sdt>
    </w:p>
    <w:p w14:paraId="2C2A7626" w14:textId="77777777" w:rsidR="00AC4E1A" w:rsidRDefault="00AC4E1A">
      <w:pPr>
        <w:rPr>
          <w:rFonts w:ascii="Times New Roman" w:eastAsia="Times New Roman" w:hAnsi="Times New Roman" w:cs="Times New Roman"/>
        </w:rPr>
      </w:pPr>
    </w:p>
    <w:p w14:paraId="74034A78" w14:textId="77777777" w:rsidR="00AC4E1A" w:rsidRDefault="00000000">
      <w:pP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35D693FB" wp14:editId="03F7DA5B">
            <wp:extent cx="1466390" cy="1223032"/>
            <wp:effectExtent l="0" t="0" r="0" b="0"/>
            <wp:docPr id="3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
                    <a:srcRect/>
                    <a:stretch>
                      <a:fillRect/>
                    </a:stretch>
                  </pic:blipFill>
                  <pic:spPr>
                    <a:xfrm>
                      <a:off x="0" y="0"/>
                      <a:ext cx="1466390" cy="1223032"/>
                    </a:xfrm>
                    <a:prstGeom prst="rect">
                      <a:avLst/>
                    </a:prstGeom>
                    <a:ln/>
                  </pic:spPr>
                </pic:pic>
              </a:graphicData>
            </a:graphic>
          </wp:inline>
        </w:drawing>
      </w:r>
    </w:p>
    <w:p w14:paraId="3D4CE66A" w14:textId="77777777" w:rsidR="00AC4E1A" w:rsidRDefault="00AC4E1A">
      <w:pPr>
        <w:rPr>
          <w:rFonts w:ascii="Times New Roman" w:eastAsia="Times New Roman" w:hAnsi="Times New Roman" w:cs="Times New Roman"/>
        </w:rPr>
      </w:pPr>
    </w:p>
    <w:p w14:paraId="4A303E0F" w14:textId="77777777" w:rsidR="00AC4E1A" w:rsidRDefault="00000000">
      <w:pPr>
        <w:rPr>
          <w:rFonts w:ascii="Times New Roman" w:eastAsia="Times New Roman" w:hAnsi="Times New Roman" w:cs="Times New Roman"/>
        </w:rPr>
      </w:pPr>
      <w:r>
        <w:rPr>
          <w:rFonts w:ascii="Times New Roman" w:eastAsia="Times New Roman" w:hAnsi="Times New Roman" w:cs="Times New Roman"/>
        </w:rPr>
        <w:t xml:space="preserve">8) comfort_food - List 3-5 comfort foods that come to mind. </w:t>
      </w:r>
    </w:p>
    <w:p w14:paraId="37C99F37" w14:textId="77777777" w:rsidR="00AC4E1A" w:rsidRDefault="00000000">
      <w:pPr>
        <w:rPr>
          <w:rFonts w:ascii="Times New Roman" w:eastAsia="Times New Roman" w:hAnsi="Times New Roman" w:cs="Times New Roman"/>
        </w:rPr>
      </w:pPr>
      <w:r>
        <w:rPr>
          <w:rFonts w:ascii="Times New Roman" w:eastAsia="Times New Roman" w:hAnsi="Times New Roman" w:cs="Times New Roman"/>
        </w:rPr>
        <w:t>Open ended (perfect for NLP)</w:t>
      </w:r>
    </w:p>
    <w:p w14:paraId="4CEDCBAF" w14:textId="77777777" w:rsidR="00AC4E1A" w:rsidRDefault="00AC4E1A">
      <w:pPr>
        <w:rPr>
          <w:rFonts w:ascii="Times New Roman" w:eastAsia="Times New Roman" w:hAnsi="Times New Roman" w:cs="Times New Roman"/>
        </w:rPr>
      </w:pPr>
    </w:p>
    <w:p w14:paraId="59ABD615" w14:textId="77777777" w:rsidR="00AC4E1A" w:rsidRDefault="00000000">
      <w:pPr>
        <w:rPr>
          <w:rFonts w:ascii="Times New Roman" w:eastAsia="Times New Roman" w:hAnsi="Times New Roman" w:cs="Times New Roman"/>
        </w:rPr>
      </w:pPr>
      <w:sdt>
        <w:sdtPr>
          <w:tag w:val="goog_rdk_110"/>
          <w:id w:val="2008091125"/>
        </w:sdtPr>
        <w:sdtContent>
          <w:ins w:id="113" w:author="Aarthi Pulivarthi" w:date="2022-04-06T05:30:00Z">
            <w:r>
              <w:rPr>
                <w:rFonts w:ascii="Times New Roman" w:eastAsia="Times New Roman" w:hAnsi="Times New Roman" w:cs="Times New Roman"/>
              </w:rPr>
              <w:t>—</w:t>
            </w:r>
          </w:ins>
        </w:sdtContent>
      </w:sdt>
      <w:r>
        <w:rPr>
          <w:rFonts w:ascii="Times New Roman" w:eastAsia="Times New Roman" w:hAnsi="Times New Roman" w:cs="Times New Roman"/>
        </w:rPr>
        <w:t>9) comfort_food_reasons - What are some of the reasons that make you eat comfort food? (i.e., anger, sadness, happiness, boredom, etc) - list up to three</w:t>
      </w:r>
    </w:p>
    <w:p w14:paraId="3040D7D8" w14:textId="77777777" w:rsidR="00AC4E1A" w:rsidRDefault="00000000">
      <w:pPr>
        <w:rPr>
          <w:rFonts w:ascii="Times New Roman" w:eastAsia="Times New Roman" w:hAnsi="Times New Roman" w:cs="Times New Roman"/>
        </w:rPr>
      </w:pPr>
      <w:r>
        <w:rPr>
          <w:rFonts w:ascii="Times New Roman" w:eastAsia="Times New Roman" w:hAnsi="Times New Roman" w:cs="Times New Roman"/>
        </w:rPr>
        <w:t>Open ended (perfect for NLP)</w:t>
      </w:r>
    </w:p>
    <w:p w14:paraId="42A548BE" w14:textId="77777777" w:rsidR="00AC4E1A" w:rsidRDefault="00AC4E1A">
      <w:pPr>
        <w:rPr>
          <w:rFonts w:ascii="Times New Roman" w:eastAsia="Times New Roman" w:hAnsi="Times New Roman" w:cs="Times New Roman"/>
        </w:rPr>
      </w:pPr>
    </w:p>
    <w:p w14:paraId="59E4819B" w14:textId="77777777" w:rsidR="00AC4E1A" w:rsidRDefault="00000000">
      <w:pPr>
        <w:rPr>
          <w:rFonts w:ascii="Times New Roman" w:eastAsia="Times New Roman" w:hAnsi="Times New Roman" w:cs="Times New Roman"/>
        </w:rPr>
      </w:pPr>
      <w:sdt>
        <w:sdtPr>
          <w:tag w:val="goog_rdk_112"/>
          <w:id w:val="1197735673"/>
        </w:sdtPr>
        <w:sdtContent>
          <w:ins w:id="114" w:author="Aarthi Pulivarthi" w:date="2022-04-06T05:31:00Z">
            <w:r>
              <w:rPr>
                <w:rFonts w:ascii="Times New Roman" w:eastAsia="Times New Roman" w:hAnsi="Times New Roman" w:cs="Times New Roman"/>
              </w:rPr>
              <w:t>–</w:t>
            </w:r>
          </w:ins>
        </w:sdtContent>
      </w:sdt>
      <w:r>
        <w:rPr>
          <w:rFonts w:ascii="Times New Roman" w:eastAsia="Times New Roman" w:hAnsi="Times New Roman" w:cs="Times New Roman"/>
        </w:rPr>
        <w:t>10) comfort_food_reasons_coded</w:t>
      </w:r>
    </w:p>
    <w:p w14:paraId="2E4CF652" w14:textId="77777777" w:rsidR="00AC4E1A" w:rsidRDefault="00000000">
      <w:pPr>
        <w:rPr>
          <w:rFonts w:ascii="Times New Roman" w:eastAsia="Times New Roman" w:hAnsi="Times New Roman" w:cs="Times New Roman"/>
        </w:rPr>
      </w:pPr>
      <w:r>
        <w:rPr>
          <w:rFonts w:ascii="Times New Roman" w:eastAsia="Times New Roman" w:hAnsi="Times New Roman" w:cs="Times New Roman"/>
        </w:rPr>
        <w:t>(the one mentioned first)</w:t>
      </w:r>
    </w:p>
    <w:p w14:paraId="5992678D" w14:textId="77777777" w:rsidR="00AC4E1A" w:rsidRDefault="00AC4E1A">
      <w:pPr>
        <w:rPr>
          <w:rFonts w:ascii="Times New Roman" w:eastAsia="Times New Roman" w:hAnsi="Times New Roman" w:cs="Times New Roman"/>
        </w:rPr>
      </w:pPr>
    </w:p>
    <w:p w14:paraId="609B7C2A" w14:textId="77777777" w:rsidR="00AC4E1A" w:rsidRDefault="00000000">
      <w:pPr>
        <w:rPr>
          <w:rFonts w:ascii="Times New Roman" w:eastAsia="Times New Roman" w:hAnsi="Times New Roman" w:cs="Times New Roman"/>
        </w:rPr>
      </w:pPr>
      <w:r>
        <w:rPr>
          <w:rFonts w:ascii="Times New Roman" w:eastAsia="Times New Roman" w:hAnsi="Times New Roman" w:cs="Times New Roman"/>
        </w:rPr>
        <w:t>1 – stress</w:t>
      </w:r>
    </w:p>
    <w:p w14:paraId="47F73F55" w14:textId="77777777" w:rsidR="00AC4E1A" w:rsidRDefault="00000000">
      <w:pPr>
        <w:rPr>
          <w:rFonts w:ascii="Times New Roman" w:eastAsia="Times New Roman" w:hAnsi="Times New Roman" w:cs="Times New Roman"/>
        </w:rPr>
      </w:pPr>
      <w:r>
        <w:rPr>
          <w:rFonts w:ascii="Times New Roman" w:eastAsia="Times New Roman" w:hAnsi="Times New Roman" w:cs="Times New Roman"/>
        </w:rPr>
        <w:t>2 – boredom</w:t>
      </w:r>
    </w:p>
    <w:p w14:paraId="7345852E" w14:textId="77777777" w:rsidR="00AC4E1A" w:rsidRDefault="00000000">
      <w:pPr>
        <w:rPr>
          <w:rFonts w:ascii="Times New Roman" w:eastAsia="Times New Roman" w:hAnsi="Times New Roman" w:cs="Times New Roman"/>
        </w:rPr>
      </w:pPr>
      <w:r>
        <w:rPr>
          <w:rFonts w:ascii="Times New Roman" w:eastAsia="Times New Roman" w:hAnsi="Times New Roman" w:cs="Times New Roman"/>
        </w:rPr>
        <w:t>3 – depression/sadness</w:t>
      </w:r>
    </w:p>
    <w:p w14:paraId="4D1325BA" w14:textId="77777777" w:rsidR="00AC4E1A" w:rsidRDefault="00000000">
      <w:pPr>
        <w:rPr>
          <w:rFonts w:ascii="Times New Roman" w:eastAsia="Times New Roman" w:hAnsi="Times New Roman" w:cs="Times New Roman"/>
        </w:rPr>
      </w:pPr>
      <w:r>
        <w:rPr>
          <w:rFonts w:ascii="Times New Roman" w:eastAsia="Times New Roman" w:hAnsi="Times New Roman" w:cs="Times New Roman"/>
        </w:rPr>
        <w:t>4 – hunger</w:t>
      </w:r>
    </w:p>
    <w:p w14:paraId="729B3FB0" w14:textId="77777777" w:rsidR="00AC4E1A" w:rsidRDefault="00000000">
      <w:pPr>
        <w:rPr>
          <w:rFonts w:ascii="Times New Roman" w:eastAsia="Times New Roman" w:hAnsi="Times New Roman" w:cs="Times New Roman"/>
        </w:rPr>
      </w:pPr>
      <w:r>
        <w:rPr>
          <w:rFonts w:ascii="Times New Roman" w:eastAsia="Times New Roman" w:hAnsi="Times New Roman" w:cs="Times New Roman"/>
        </w:rPr>
        <w:t>5 – laziness</w:t>
      </w:r>
    </w:p>
    <w:p w14:paraId="48E72B16" w14:textId="77777777" w:rsidR="00AC4E1A" w:rsidRDefault="00000000">
      <w:pPr>
        <w:rPr>
          <w:rFonts w:ascii="Times New Roman" w:eastAsia="Times New Roman" w:hAnsi="Times New Roman" w:cs="Times New Roman"/>
        </w:rPr>
      </w:pPr>
      <w:r>
        <w:rPr>
          <w:rFonts w:ascii="Times New Roman" w:eastAsia="Times New Roman" w:hAnsi="Times New Roman" w:cs="Times New Roman"/>
        </w:rPr>
        <w:t>6 – cold weather</w:t>
      </w:r>
    </w:p>
    <w:p w14:paraId="676CD769" w14:textId="77777777" w:rsidR="00AC4E1A" w:rsidRDefault="00000000">
      <w:pPr>
        <w:rPr>
          <w:rFonts w:ascii="Times New Roman" w:eastAsia="Times New Roman" w:hAnsi="Times New Roman" w:cs="Times New Roman"/>
        </w:rPr>
      </w:pPr>
      <w:r>
        <w:rPr>
          <w:rFonts w:ascii="Times New Roman" w:eastAsia="Times New Roman" w:hAnsi="Times New Roman" w:cs="Times New Roman"/>
        </w:rPr>
        <w:t xml:space="preserve">7 – happiness </w:t>
      </w:r>
    </w:p>
    <w:p w14:paraId="5590D0FA" w14:textId="77777777" w:rsidR="00AC4E1A" w:rsidRDefault="00000000">
      <w:pPr>
        <w:rPr>
          <w:rFonts w:ascii="Times New Roman" w:eastAsia="Times New Roman" w:hAnsi="Times New Roman" w:cs="Times New Roman"/>
        </w:rPr>
      </w:pPr>
      <w:r>
        <w:rPr>
          <w:rFonts w:ascii="Times New Roman" w:eastAsia="Times New Roman" w:hAnsi="Times New Roman" w:cs="Times New Roman"/>
        </w:rPr>
        <w:t>8</w:t>
      </w:r>
      <w:sdt>
        <w:sdtPr>
          <w:tag w:val="goog_rdk_113"/>
          <w:id w:val="-817648627"/>
        </w:sdtPr>
        <w:sdtContent>
          <w:ins w:id="115" w:author="Kashin Shah" w:date="2021-08-18T16:05:00Z">
            <w:r>
              <w:rPr>
                <w:rFonts w:ascii="Times New Roman" w:eastAsia="Times New Roman" w:hAnsi="Times New Roman" w:cs="Times New Roman"/>
              </w:rPr>
              <w:t xml:space="preserve"> </w:t>
            </w:r>
          </w:ins>
        </w:sdtContent>
      </w:sdt>
      <w:r>
        <w:rPr>
          <w:rFonts w:ascii="Times New Roman" w:eastAsia="Times New Roman" w:hAnsi="Times New Roman" w:cs="Times New Roman"/>
        </w:rPr>
        <w:t>- watching tv</w:t>
      </w:r>
    </w:p>
    <w:p w14:paraId="2FADEDFF" w14:textId="77777777" w:rsidR="00AC4E1A" w:rsidRDefault="00000000">
      <w:pPr>
        <w:rPr>
          <w:rFonts w:ascii="Times New Roman" w:eastAsia="Times New Roman" w:hAnsi="Times New Roman" w:cs="Times New Roman"/>
        </w:rPr>
      </w:pPr>
      <w:r>
        <w:rPr>
          <w:rFonts w:ascii="Times New Roman" w:eastAsia="Times New Roman" w:hAnsi="Times New Roman" w:cs="Times New Roman"/>
        </w:rPr>
        <w:t xml:space="preserve">9 – none </w:t>
      </w:r>
    </w:p>
    <w:p w14:paraId="3E902E0C" w14:textId="77777777" w:rsidR="00AC4E1A" w:rsidRDefault="00AC4E1A">
      <w:pPr>
        <w:rPr>
          <w:rFonts w:ascii="Times New Roman" w:eastAsia="Times New Roman" w:hAnsi="Times New Roman" w:cs="Times New Roman"/>
        </w:rPr>
      </w:pPr>
    </w:p>
    <w:p w14:paraId="3C43571B" w14:textId="77777777" w:rsidR="00AC4E1A" w:rsidRDefault="00AC4E1A">
      <w:pPr>
        <w:rPr>
          <w:rFonts w:ascii="Times New Roman" w:eastAsia="Times New Roman" w:hAnsi="Times New Roman" w:cs="Times New Roman"/>
        </w:rPr>
      </w:pPr>
    </w:p>
    <w:p w14:paraId="7E716AFD" w14:textId="77777777" w:rsidR="00AC4E1A" w:rsidRDefault="00AC4E1A">
      <w:pPr>
        <w:rPr>
          <w:rFonts w:ascii="Times New Roman" w:eastAsia="Times New Roman" w:hAnsi="Times New Roman" w:cs="Times New Roman"/>
        </w:rPr>
      </w:pPr>
    </w:p>
    <w:p w14:paraId="6022775A" w14:textId="77777777" w:rsidR="00AC4E1A" w:rsidRDefault="00000000">
      <w:pPr>
        <w:rPr>
          <w:rFonts w:ascii="Times New Roman" w:eastAsia="Times New Roman" w:hAnsi="Times New Roman" w:cs="Times New Roman"/>
        </w:rPr>
      </w:pPr>
      <w:r>
        <w:rPr>
          <w:rFonts w:ascii="Times New Roman" w:eastAsia="Times New Roman" w:hAnsi="Times New Roman" w:cs="Times New Roman"/>
        </w:rPr>
        <w:t>11) cook – how often do you cook?</w:t>
      </w:r>
    </w:p>
    <w:p w14:paraId="254992E3" w14:textId="77777777" w:rsidR="00AC4E1A" w:rsidRDefault="00000000">
      <w:pPr>
        <w:pBdr>
          <w:top w:val="nil"/>
          <w:left w:val="nil"/>
          <w:bottom w:val="nil"/>
          <w:right w:val="nil"/>
          <w:between w:val="nil"/>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24292E"/>
        </w:rPr>
      </w:pPr>
      <w:r>
        <w:rPr>
          <w:rFonts w:ascii="Times New Roman" w:eastAsia="Times New Roman" w:hAnsi="Times New Roman" w:cs="Times New Roman"/>
          <w:color w:val="24292E"/>
        </w:rPr>
        <w:lastRenderedPageBreak/>
        <w:t xml:space="preserve">1 - Every day </w:t>
      </w:r>
    </w:p>
    <w:p w14:paraId="1294C41E" w14:textId="77777777" w:rsidR="00AC4E1A" w:rsidRDefault="00000000">
      <w:pPr>
        <w:pBdr>
          <w:top w:val="nil"/>
          <w:left w:val="nil"/>
          <w:bottom w:val="nil"/>
          <w:right w:val="nil"/>
          <w:between w:val="nil"/>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24292E"/>
        </w:rPr>
      </w:pPr>
      <w:r>
        <w:rPr>
          <w:rFonts w:ascii="Times New Roman" w:eastAsia="Times New Roman" w:hAnsi="Times New Roman" w:cs="Times New Roman"/>
          <w:color w:val="24292E"/>
        </w:rPr>
        <w:t xml:space="preserve">2 - A couple of times a week </w:t>
      </w:r>
    </w:p>
    <w:p w14:paraId="70346878" w14:textId="77777777" w:rsidR="00AC4E1A" w:rsidRDefault="00000000">
      <w:pPr>
        <w:pBdr>
          <w:top w:val="nil"/>
          <w:left w:val="nil"/>
          <w:bottom w:val="nil"/>
          <w:right w:val="nil"/>
          <w:between w:val="nil"/>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24292E"/>
        </w:rPr>
      </w:pPr>
      <w:r>
        <w:rPr>
          <w:rFonts w:ascii="Times New Roman" w:eastAsia="Times New Roman" w:hAnsi="Times New Roman" w:cs="Times New Roman"/>
          <w:color w:val="24292E"/>
        </w:rPr>
        <w:t xml:space="preserve">3 - Whenever I can, but that is not very often  </w:t>
      </w:r>
    </w:p>
    <w:p w14:paraId="2598BEED" w14:textId="77777777" w:rsidR="00AC4E1A" w:rsidRDefault="00000000">
      <w:pPr>
        <w:pBdr>
          <w:top w:val="nil"/>
          <w:left w:val="nil"/>
          <w:bottom w:val="nil"/>
          <w:right w:val="nil"/>
          <w:between w:val="nil"/>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24292E"/>
        </w:rPr>
      </w:pPr>
      <w:r>
        <w:rPr>
          <w:rFonts w:ascii="Times New Roman" w:eastAsia="Times New Roman" w:hAnsi="Times New Roman" w:cs="Times New Roman"/>
          <w:color w:val="24292E"/>
        </w:rPr>
        <w:t xml:space="preserve">4 - I only help a little during holidays </w:t>
      </w:r>
    </w:p>
    <w:p w14:paraId="6FE16356" w14:textId="77777777" w:rsidR="00AC4E1A" w:rsidRDefault="00000000">
      <w:pPr>
        <w:pBdr>
          <w:top w:val="nil"/>
          <w:left w:val="nil"/>
          <w:bottom w:val="nil"/>
          <w:right w:val="nil"/>
          <w:between w:val="nil"/>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24292E"/>
        </w:rPr>
      </w:pPr>
      <w:r>
        <w:rPr>
          <w:rFonts w:ascii="Times New Roman" w:eastAsia="Times New Roman" w:hAnsi="Times New Roman" w:cs="Times New Roman"/>
          <w:color w:val="24292E"/>
        </w:rPr>
        <w:t>5 - Never, I really do not know my way around a kitchen</w:t>
      </w:r>
    </w:p>
    <w:p w14:paraId="34ACC0E5" w14:textId="77777777" w:rsidR="00AC4E1A" w:rsidRDefault="00AC4E1A">
      <w:pPr>
        <w:rPr>
          <w:rFonts w:ascii="Times New Roman" w:eastAsia="Times New Roman" w:hAnsi="Times New Roman" w:cs="Times New Roman"/>
        </w:rPr>
      </w:pPr>
    </w:p>
    <w:sdt>
      <w:sdtPr>
        <w:tag w:val="goog_rdk_116"/>
        <w:id w:val="1584640060"/>
      </w:sdtPr>
      <w:sdtContent>
        <w:p w14:paraId="6270E556" w14:textId="77777777" w:rsidR="00AC4E1A" w:rsidRDefault="00000000">
          <w:pPr>
            <w:rPr>
              <w:ins w:id="116" w:author="Yash Wadgave" w:date="2021-07-26T07:03:00Z"/>
              <w:rFonts w:ascii="Times New Roman" w:eastAsia="Times New Roman" w:hAnsi="Times New Roman" w:cs="Times New Roman"/>
            </w:rPr>
          </w:pPr>
          <w:sdt>
            <w:sdtPr>
              <w:tag w:val="goog_rdk_115"/>
              <w:id w:val="-777872082"/>
            </w:sdtPr>
            <w:sdtContent/>
          </w:sdt>
        </w:p>
      </w:sdtContent>
    </w:sdt>
    <w:sdt>
      <w:sdtPr>
        <w:tag w:val="goog_rdk_121"/>
        <w:id w:val="913058808"/>
      </w:sdtPr>
      <w:sdtContent>
        <w:p w14:paraId="201AED69" w14:textId="77777777" w:rsidR="00AC4E1A" w:rsidRDefault="00000000">
          <w:pPr>
            <w:rPr>
              <w:del w:id="117" w:author="Yash Wadgave" w:date="2021-07-26T07:03:00Z"/>
              <w:rFonts w:ascii="Times New Roman" w:eastAsia="Times New Roman" w:hAnsi="Times New Roman" w:cs="Times New Roman"/>
            </w:rPr>
          </w:pPr>
          <w:sdt>
            <w:sdtPr>
              <w:tag w:val="goog_rdk_118"/>
              <w:id w:val="1632894119"/>
            </w:sdtPr>
            <w:sdtContent>
              <w:customXmlInsRangeStart w:id="118" w:author="Yash Wadgave" w:date="2021-07-26T07:03:00Z"/>
              <w:sdt>
                <w:sdtPr>
                  <w:tag w:val="goog_rdk_119"/>
                  <w:id w:val="1383678138"/>
                </w:sdtPr>
                <w:sdtContent>
                  <w:customXmlInsRangeEnd w:id="118"/>
                  <w:ins w:id="119" w:author="Yash Wadgave" w:date="2021-07-26T07:03:00Z">
                    <w:del w:id="120" w:author="Prayushi Doshi" w:date="2021-09-11T09:07:00Z">
                      <w:r>
                        <w:rPr>
                          <w:rFonts w:ascii="Times New Roman" w:eastAsia="Times New Roman" w:hAnsi="Times New Roman" w:cs="Times New Roman"/>
                        </w:rPr>
                        <w:delText>1 – American</w:delText>
                      </w:r>
                    </w:del>
                  </w:ins>
                  <w:customXmlInsRangeStart w:id="121" w:author="Yash Wadgave" w:date="2021-07-26T07:03:00Z"/>
                </w:sdtContent>
              </w:sdt>
              <w:customXmlInsRangeEnd w:id="121"/>
            </w:sdtContent>
          </w:sdt>
          <w:r>
            <w:rPr>
              <w:rFonts w:ascii="Times New Roman" w:eastAsia="Times New Roman" w:hAnsi="Times New Roman" w:cs="Times New Roman"/>
            </w:rPr>
            <w:t>12) cuisine – what type of cuisine did you eat growing up?</w:t>
          </w:r>
          <w:sdt>
            <w:sdtPr>
              <w:tag w:val="goog_rdk_120"/>
              <w:id w:val="-593222"/>
            </w:sdtPr>
            <w:sdtContent/>
          </w:sdt>
        </w:p>
      </w:sdtContent>
    </w:sdt>
    <w:p w14:paraId="44128E77" w14:textId="77777777" w:rsidR="00AC4E1A" w:rsidRDefault="00000000">
      <w:pPr>
        <w:rPr>
          <w:rFonts w:ascii="Times New Roman" w:eastAsia="Times New Roman" w:hAnsi="Times New Roman" w:cs="Times New Roman"/>
        </w:rPr>
      </w:pPr>
      <w:sdt>
        <w:sdtPr>
          <w:tag w:val="goog_rdk_122"/>
          <w:id w:val="210390167"/>
        </w:sdtPr>
        <w:sdtContent>
          <w:del w:id="122" w:author="Yash Wadgave" w:date="2021-07-26T07:03:00Z">
            <w:r>
              <w:rPr>
                <w:rFonts w:ascii="Times New Roman" w:eastAsia="Times New Roman" w:hAnsi="Times New Roman" w:cs="Times New Roman"/>
              </w:rPr>
              <w:delText>1 – American</w:delText>
            </w:r>
          </w:del>
        </w:sdtContent>
      </w:sdt>
      <w:sdt>
        <w:sdtPr>
          <w:tag w:val="goog_rdk_123"/>
          <w:id w:val="-2096154179"/>
        </w:sdtPr>
        <w:sdtContent>
          <w:ins w:id="123" w:author="Prayushi Doshi" w:date="2021-09-11T09:06:00Z">
            <w:r>
              <w:rPr>
                <w:rFonts w:ascii="Times New Roman" w:eastAsia="Times New Roman" w:hAnsi="Times New Roman" w:cs="Times New Roman"/>
              </w:rPr>
              <w:t>1 – American</w:t>
            </w:r>
          </w:ins>
        </w:sdtContent>
      </w:sdt>
    </w:p>
    <w:p w14:paraId="16F04359" w14:textId="77777777" w:rsidR="00AC4E1A" w:rsidRDefault="00000000">
      <w:pPr>
        <w:rPr>
          <w:rFonts w:ascii="Times New Roman" w:eastAsia="Times New Roman" w:hAnsi="Times New Roman" w:cs="Times New Roman"/>
        </w:rPr>
      </w:pPr>
      <w:r>
        <w:rPr>
          <w:rFonts w:ascii="Times New Roman" w:eastAsia="Times New Roman" w:hAnsi="Times New Roman" w:cs="Times New Roman"/>
        </w:rPr>
        <w:t>2 – Mexican.Spanish</w:t>
      </w:r>
    </w:p>
    <w:p w14:paraId="1A547830" w14:textId="77777777" w:rsidR="00AC4E1A" w:rsidRDefault="00000000">
      <w:pPr>
        <w:rPr>
          <w:rFonts w:ascii="Times New Roman" w:eastAsia="Times New Roman" w:hAnsi="Times New Roman" w:cs="Times New Roman"/>
        </w:rPr>
      </w:pPr>
      <w:r>
        <w:rPr>
          <w:rFonts w:ascii="Times New Roman" w:eastAsia="Times New Roman" w:hAnsi="Times New Roman" w:cs="Times New Roman"/>
        </w:rPr>
        <w:t>3 – Korean/Asian</w:t>
      </w:r>
    </w:p>
    <w:p w14:paraId="35938E86" w14:textId="77777777" w:rsidR="00AC4E1A" w:rsidRDefault="00000000">
      <w:pPr>
        <w:rPr>
          <w:rFonts w:ascii="Times New Roman" w:eastAsia="Times New Roman" w:hAnsi="Times New Roman" w:cs="Times New Roman"/>
        </w:rPr>
      </w:pPr>
      <w:r>
        <w:rPr>
          <w:rFonts w:ascii="Times New Roman" w:eastAsia="Times New Roman" w:hAnsi="Times New Roman" w:cs="Times New Roman"/>
        </w:rPr>
        <w:t>4 – Indian</w:t>
      </w:r>
    </w:p>
    <w:p w14:paraId="78CF7049" w14:textId="77777777" w:rsidR="00AC4E1A" w:rsidRDefault="00000000">
      <w:pPr>
        <w:rPr>
          <w:rFonts w:ascii="Times New Roman" w:eastAsia="Times New Roman" w:hAnsi="Times New Roman" w:cs="Times New Roman"/>
        </w:rPr>
      </w:pPr>
      <w:r>
        <w:rPr>
          <w:rFonts w:ascii="Times New Roman" w:eastAsia="Times New Roman" w:hAnsi="Times New Roman" w:cs="Times New Roman"/>
        </w:rPr>
        <w:t>5 – American inspired international dishes</w:t>
      </w:r>
    </w:p>
    <w:p w14:paraId="491396E8" w14:textId="77777777" w:rsidR="00AC4E1A" w:rsidRDefault="00000000">
      <w:pPr>
        <w:rPr>
          <w:rFonts w:ascii="Times New Roman" w:eastAsia="Times New Roman" w:hAnsi="Times New Roman" w:cs="Times New Roman"/>
        </w:rPr>
      </w:pPr>
      <w:r>
        <w:rPr>
          <w:rFonts w:ascii="Times New Roman" w:eastAsia="Times New Roman" w:hAnsi="Times New Roman" w:cs="Times New Roman"/>
        </w:rPr>
        <w:t>6 – other</w:t>
      </w:r>
    </w:p>
    <w:p w14:paraId="0F911BD3" w14:textId="77777777" w:rsidR="00AC4E1A" w:rsidRDefault="00AC4E1A">
      <w:pPr>
        <w:rPr>
          <w:rFonts w:ascii="Times New Roman" w:eastAsia="Times New Roman" w:hAnsi="Times New Roman" w:cs="Times New Roman"/>
        </w:rPr>
      </w:pPr>
    </w:p>
    <w:p w14:paraId="4CE52373" w14:textId="77777777" w:rsidR="00AC4E1A" w:rsidRDefault="00000000">
      <w:pPr>
        <w:rPr>
          <w:rFonts w:ascii="Times New Roman" w:eastAsia="Times New Roman" w:hAnsi="Times New Roman" w:cs="Times New Roman"/>
        </w:rPr>
      </w:pPr>
      <w:r>
        <w:rPr>
          <w:rFonts w:ascii="Times New Roman" w:eastAsia="Times New Roman" w:hAnsi="Times New Roman" w:cs="Times New Roman"/>
        </w:rPr>
        <w:t>(lots of cleaning needed for this variable)</w:t>
      </w:r>
    </w:p>
    <w:p w14:paraId="0D8DDCA8" w14:textId="77777777" w:rsidR="00AC4E1A" w:rsidRDefault="00AC4E1A">
      <w:pPr>
        <w:rPr>
          <w:rFonts w:ascii="Times New Roman" w:eastAsia="Times New Roman" w:hAnsi="Times New Roman" w:cs="Times New Roman"/>
        </w:rPr>
      </w:pPr>
    </w:p>
    <w:p w14:paraId="1656BF66" w14:textId="77777777" w:rsidR="00AC4E1A" w:rsidRDefault="00000000">
      <w:pPr>
        <w:rPr>
          <w:rFonts w:ascii="Times New Roman" w:eastAsia="Times New Roman" w:hAnsi="Times New Roman" w:cs="Times New Roman"/>
        </w:rPr>
      </w:pPr>
      <w:r>
        <w:rPr>
          <w:rFonts w:ascii="Times New Roman" w:eastAsia="Times New Roman" w:hAnsi="Times New Roman" w:cs="Times New Roman"/>
        </w:rPr>
        <w:t>13) diet_current – describe your current diet</w:t>
      </w:r>
    </w:p>
    <w:p w14:paraId="18F95F88" w14:textId="77777777" w:rsidR="00AC4E1A" w:rsidRDefault="00000000">
      <w:pPr>
        <w:rPr>
          <w:rFonts w:ascii="Times New Roman" w:eastAsia="Times New Roman" w:hAnsi="Times New Roman" w:cs="Times New Roman"/>
        </w:rPr>
      </w:pPr>
      <w:r>
        <w:rPr>
          <w:rFonts w:ascii="Times New Roman" w:eastAsia="Times New Roman" w:hAnsi="Times New Roman" w:cs="Times New Roman"/>
        </w:rPr>
        <w:t>open ended – ideal for NLP</w:t>
      </w:r>
    </w:p>
    <w:p w14:paraId="31D2B614" w14:textId="77777777" w:rsidR="00AC4E1A" w:rsidRDefault="00000000">
      <w:pPr>
        <w:tabs>
          <w:tab w:val="left" w:pos="2680"/>
        </w:tabs>
        <w:rPr>
          <w:rFonts w:ascii="Times New Roman" w:eastAsia="Times New Roman" w:hAnsi="Times New Roman" w:cs="Times New Roman"/>
        </w:rPr>
      </w:pPr>
      <w:r>
        <w:rPr>
          <w:rFonts w:ascii="Times New Roman" w:eastAsia="Times New Roman" w:hAnsi="Times New Roman" w:cs="Times New Roman"/>
        </w:rPr>
        <w:tab/>
      </w:r>
    </w:p>
    <w:p w14:paraId="7B9FF6A7" w14:textId="77777777" w:rsidR="00AC4E1A" w:rsidRDefault="00AC4E1A">
      <w:pPr>
        <w:tabs>
          <w:tab w:val="left" w:pos="2680"/>
        </w:tabs>
        <w:rPr>
          <w:rFonts w:ascii="Times New Roman" w:eastAsia="Times New Roman" w:hAnsi="Times New Roman" w:cs="Times New Roman"/>
        </w:rPr>
      </w:pPr>
    </w:p>
    <w:p w14:paraId="42C65942" w14:textId="77777777" w:rsidR="00AC4E1A" w:rsidRDefault="00000000">
      <w:pPr>
        <w:rPr>
          <w:rFonts w:ascii="Times New Roman" w:eastAsia="Times New Roman" w:hAnsi="Times New Roman" w:cs="Times New Roman"/>
        </w:rPr>
      </w:pPr>
      <w:r>
        <w:rPr>
          <w:rFonts w:ascii="Times New Roman" w:eastAsia="Times New Roman" w:hAnsi="Times New Roman" w:cs="Times New Roman"/>
        </w:rPr>
        <w:t>14) diet_current_coded</w:t>
      </w:r>
    </w:p>
    <w:p w14:paraId="4E5B04BB" w14:textId="77777777" w:rsidR="00AC4E1A" w:rsidRDefault="00000000">
      <w:pPr>
        <w:rPr>
          <w:rFonts w:ascii="Times New Roman" w:eastAsia="Times New Roman" w:hAnsi="Times New Roman" w:cs="Times New Roman"/>
        </w:rPr>
      </w:pPr>
      <w:r>
        <w:rPr>
          <w:rFonts w:ascii="Times New Roman" w:eastAsia="Times New Roman" w:hAnsi="Times New Roman" w:cs="Times New Roman"/>
        </w:rPr>
        <w:t>(based on words used to describe the diet)</w:t>
      </w:r>
    </w:p>
    <w:p w14:paraId="14D145EA" w14:textId="77777777" w:rsidR="00AC4E1A" w:rsidRDefault="00AC4E1A">
      <w:pPr>
        <w:rPr>
          <w:rFonts w:ascii="Times New Roman" w:eastAsia="Times New Roman" w:hAnsi="Times New Roman" w:cs="Times New Roman"/>
        </w:rPr>
      </w:pPr>
    </w:p>
    <w:p w14:paraId="3B73DC87" w14:textId="77777777" w:rsidR="00AC4E1A" w:rsidRDefault="00000000">
      <w:pPr>
        <w:rPr>
          <w:rFonts w:ascii="Times New Roman" w:eastAsia="Times New Roman" w:hAnsi="Times New Roman" w:cs="Times New Roman"/>
        </w:rPr>
      </w:pPr>
      <w:r>
        <w:rPr>
          <w:rFonts w:ascii="Times New Roman" w:eastAsia="Times New Roman" w:hAnsi="Times New Roman" w:cs="Times New Roman"/>
        </w:rPr>
        <w:t>1 – healthy/balanced/moderated/</w:t>
      </w:r>
    </w:p>
    <w:p w14:paraId="66DFFB8F" w14:textId="77777777" w:rsidR="00AC4E1A" w:rsidRDefault="00000000">
      <w:pPr>
        <w:rPr>
          <w:rFonts w:ascii="Times New Roman" w:eastAsia="Times New Roman" w:hAnsi="Times New Roman" w:cs="Times New Roman"/>
        </w:rPr>
      </w:pPr>
      <w:r>
        <w:rPr>
          <w:rFonts w:ascii="Times New Roman" w:eastAsia="Times New Roman" w:hAnsi="Times New Roman" w:cs="Times New Roman"/>
        </w:rPr>
        <w:t>2 – unhealthy/cheap/too much/random/</w:t>
      </w:r>
    </w:p>
    <w:p w14:paraId="39C298F5" w14:textId="77777777" w:rsidR="00AC4E1A" w:rsidRDefault="00000000">
      <w:pPr>
        <w:rPr>
          <w:rFonts w:ascii="Times New Roman" w:eastAsia="Times New Roman" w:hAnsi="Times New Roman" w:cs="Times New Roman"/>
        </w:rPr>
      </w:pPr>
      <w:r>
        <w:rPr>
          <w:rFonts w:ascii="Times New Roman" w:eastAsia="Times New Roman" w:hAnsi="Times New Roman" w:cs="Times New Roman"/>
        </w:rPr>
        <w:t>3 – the same thing over and over</w:t>
      </w:r>
    </w:p>
    <w:p w14:paraId="7972BA14" w14:textId="77777777" w:rsidR="00AC4E1A" w:rsidRDefault="00000000">
      <w:pPr>
        <w:tabs>
          <w:tab w:val="left" w:pos="2680"/>
        </w:tabs>
        <w:rPr>
          <w:rFonts w:ascii="Times New Roman" w:eastAsia="Times New Roman" w:hAnsi="Times New Roman" w:cs="Times New Roman"/>
        </w:rPr>
      </w:pPr>
      <w:r>
        <w:rPr>
          <w:rFonts w:ascii="Times New Roman" w:eastAsia="Times New Roman" w:hAnsi="Times New Roman" w:cs="Times New Roman"/>
        </w:rPr>
        <w:t>4 – unclear</w:t>
      </w:r>
    </w:p>
    <w:p w14:paraId="4159919E" w14:textId="77777777" w:rsidR="00AC4E1A" w:rsidRDefault="00AC4E1A">
      <w:pPr>
        <w:rPr>
          <w:rFonts w:ascii="Times New Roman" w:eastAsia="Times New Roman" w:hAnsi="Times New Roman" w:cs="Times New Roman"/>
        </w:rPr>
      </w:pPr>
    </w:p>
    <w:p w14:paraId="24343A15" w14:textId="77777777" w:rsidR="00AC4E1A" w:rsidRDefault="00AC4E1A">
      <w:pPr>
        <w:rPr>
          <w:rFonts w:ascii="Times New Roman" w:eastAsia="Times New Roman" w:hAnsi="Times New Roman" w:cs="Times New Roman"/>
        </w:rPr>
      </w:pPr>
    </w:p>
    <w:p w14:paraId="02A50FC0" w14:textId="77777777" w:rsidR="00AC4E1A" w:rsidRDefault="00000000">
      <w:pPr>
        <w:rPr>
          <w:rFonts w:ascii="Times New Roman" w:eastAsia="Times New Roman" w:hAnsi="Times New Roman" w:cs="Times New Roman"/>
        </w:rPr>
      </w:pPr>
      <w:r>
        <w:rPr>
          <w:rFonts w:ascii="Times New Roman" w:eastAsia="Times New Roman" w:hAnsi="Times New Roman" w:cs="Times New Roman"/>
        </w:rPr>
        <w:t xml:space="preserve">15) </w:t>
      </w:r>
      <w:sdt>
        <w:sdtPr>
          <w:tag w:val="goog_rdk_124"/>
          <w:id w:val="1608929858"/>
        </w:sdtPr>
        <w:sdtContent>
          <w:ins w:id="124" w:author="Shivanshu Yadav" w:date="2021-07-09T22:08:00Z">
            <w:r>
              <w:rPr>
                <w:rFonts w:ascii="Times New Roman" w:eastAsia="Times New Roman" w:hAnsi="Times New Roman" w:cs="Times New Roman"/>
              </w:rPr>
              <w:t>Which</w:t>
            </w:r>
          </w:ins>
        </w:sdtContent>
      </w:sdt>
      <w:sdt>
        <w:sdtPr>
          <w:tag w:val="goog_rdk_125"/>
          <w:id w:val="169228141"/>
        </w:sdtPr>
        <w:sdtContent>
          <w:del w:id="125" w:author="Shivanshu Yadav" w:date="2021-07-09T22:08:00Z">
            <w:r>
              <w:rPr>
                <w:rFonts w:ascii="Times New Roman" w:eastAsia="Times New Roman" w:hAnsi="Times New Roman" w:cs="Times New Roman"/>
              </w:rPr>
              <w:delText>which</w:delText>
            </w:r>
          </w:del>
        </w:sdtContent>
      </w:sdt>
      <w:r>
        <w:rPr>
          <w:rFonts w:ascii="Times New Roman" w:eastAsia="Times New Roman" w:hAnsi="Times New Roman" w:cs="Times New Roman"/>
        </w:rPr>
        <w:t xml:space="preserve"> </w:t>
      </w:r>
      <w:sdt>
        <w:sdtPr>
          <w:tag w:val="goog_rdk_126"/>
          <w:id w:val="-1602947525"/>
        </w:sdtPr>
        <w:sdtContent>
          <w:del w:id="126" w:author="Manish Masiwal" w:date="2021-07-11T07:13:00Z">
            <w:r>
              <w:rPr>
                <w:rFonts w:ascii="Times New Roman" w:eastAsia="Times New Roman" w:hAnsi="Times New Roman" w:cs="Times New Roman"/>
              </w:rPr>
              <w:delText>p</w:delText>
            </w:r>
          </w:del>
        </w:sdtContent>
      </w:sdt>
      <w:sdt>
        <w:sdtPr>
          <w:tag w:val="goog_rdk_127"/>
          <w:id w:val="-1397044692"/>
        </w:sdtPr>
        <w:sdtContent>
          <w:ins w:id="127" w:author="Manish Masiwal" w:date="2021-07-11T07:13:00Z">
            <w:r>
              <w:rPr>
                <w:rFonts w:ascii="Times New Roman" w:eastAsia="Times New Roman" w:hAnsi="Times New Roman" w:cs="Times New Roman"/>
              </w:rPr>
              <w:t>p</w:t>
            </w:r>
          </w:ins>
        </w:sdtContent>
      </w:sdt>
      <w:r>
        <w:rPr>
          <w:rFonts w:ascii="Times New Roman" w:eastAsia="Times New Roman" w:hAnsi="Times New Roman" w:cs="Times New Roman"/>
        </w:rPr>
        <w:t>icture do you associate with the word “drink”?</w:t>
      </w:r>
    </w:p>
    <w:p w14:paraId="1159DD3E" w14:textId="77777777" w:rsidR="00AC4E1A" w:rsidRDefault="00000000">
      <w:pPr>
        <w:rPr>
          <w:rFonts w:ascii="Times New Roman" w:eastAsia="Times New Roman" w:hAnsi="Times New Roman" w:cs="Times New Roman"/>
        </w:rPr>
      </w:pPr>
      <w:r>
        <w:rPr>
          <w:rFonts w:ascii="Times New Roman" w:eastAsia="Times New Roman" w:hAnsi="Times New Roman" w:cs="Times New Roman"/>
        </w:rPr>
        <w:t>1 – orange juice</w:t>
      </w:r>
    </w:p>
    <w:p w14:paraId="3F89589C" w14:textId="77777777" w:rsidR="00AC4E1A" w:rsidRDefault="00000000">
      <w:pPr>
        <w:rPr>
          <w:rFonts w:ascii="Times New Roman" w:eastAsia="Times New Roman" w:hAnsi="Times New Roman" w:cs="Times New Roman"/>
        </w:rPr>
      </w:pPr>
      <w:r>
        <w:rPr>
          <w:rFonts w:ascii="Times New Roman" w:eastAsia="Times New Roman" w:hAnsi="Times New Roman" w:cs="Times New Roman"/>
        </w:rPr>
        <w:t xml:space="preserve">2 – soda </w:t>
      </w:r>
    </w:p>
    <w:p w14:paraId="13193549" w14:textId="77777777" w:rsidR="00AC4E1A" w:rsidRDefault="00AC4E1A">
      <w:pPr>
        <w:rPr>
          <w:rFonts w:ascii="Times New Roman" w:eastAsia="Times New Roman" w:hAnsi="Times New Roman" w:cs="Times New Roman"/>
        </w:rPr>
      </w:pPr>
    </w:p>
    <w:p w14:paraId="491DF87A" w14:textId="77777777" w:rsidR="00AC4E1A" w:rsidRDefault="00AC4E1A">
      <w:pPr>
        <w:rPr>
          <w:rFonts w:ascii="Times New Roman" w:eastAsia="Times New Roman" w:hAnsi="Times New Roman" w:cs="Times New Roman"/>
        </w:rPr>
      </w:pPr>
    </w:p>
    <w:p w14:paraId="1DD23AB0" w14:textId="77777777" w:rsidR="00AC4E1A" w:rsidRDefault="00000000">
      <w:pP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56808430" wp14:editId="1B5C08F2">
            <wp:extent cx="2057400" cy="2057400"/>
            <wp:effectExtent l="0" t="0" r="0" b="0"/>
            <wp:docPr id="3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1"/>
                    <a:srcRect/>
                    <a:stretch>
                      <a:fillRect/>
                    </a:stretch>
                  </pic:blipFill>
                  <pic:spPr>
                    <a:xfrm>
                      <a:off x="0" y="0"/>
                      <a:ext cx="2057400" cy="2057400"/>
                    </a:xfrm>
                    <a:prstGeom prst="rect">
                      <a:avLst/>
                    </a:prstGeom>
                    <a:ln/>
                  </pic:spPr>
                </pic:pic>
              </a:graphicData>
            </a:graphic>
          </wp:inline>
        </w:drawing>
      </w:r>
    </w:p>
    <w:p w14:paraId="252227AA" w14:textId="77777777" w:rsidR="00AC4E1A" w:rsidRDefault="00000000">
      <w:pPr>
        <w:rPr>
          <w:rFonts w:ascii="Times New Roman" w:eastAsia="Times New Roman" w:hAnsi="Times New Roman" w:cs="Times New Roman"/>
        </w:rPr>
      </w:pPr>
      <w:r>
        <w:rPr>
          <w:rFonts w:ascii="Times New Roman" w:eastAsia="Times New Roman" w:hAnsi="Times New Roman" w:cs="Times New Roman"/>
          <w:noProof/>
        </w:rPr>
        <w:lastRenderedPageBreak/>
        <w:drawing>
          <wp:inline distT="0" distB="0" distL="0" distR="0" wp14:anchorId="34CFE7C8" wp14:editId="26FBC284">
            <wp:extent cx="1885950" cy="1257300"/>
            <wp:effectExtent l="0" t="0" r="0" b="0"/>
            <wp:docPr id="3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2"/>
                    <a:srcRect/>
                    <a:stretch>
                      <a:fillRect/>
                    </a:stretch>
                  </pic:blipFill>
                  <pic:spPr>
                    <a:xfrm>
                      <a:off x="0" y="0"/>
                      <a:ext cx="1885950" cy="1257300"/>
                    </a:xfrm>
                    <a:prstGeom prst="rect">
                      <a:avLst/>
                    </a:prstGeom>
                    <a:ln/>
                  </pic:spPr>
                </pic:pic>
              </a:graphicData>
            </a:graphic>
          </wp:inline>
        </w:drawing>
      </w:r>
    </w:p>
    <w:p w14:paraId="2A58614D" w14:textId="77777777" w:rsidR="00AC4E1A" w:rsidRDefault="00AC4E1A">
      <w:pPr>
        <w:rPr>
          <w:rFonts w:ascii="Times New Roman" w:eastAsia="Times New Roman" w:hAnsi="Times New Roman" w:cs="Times New Roman"/>
        </w:rPr>
      </w:pPr>
    </w:p>
    <w:p w14:paraId="1B9997D3" w14:textId="77777777" w:rsidR="00AC4E1A" w:rsidRDefault="00000000">
      <w:pPr>
        <w:rPr>
          <w:rFonts w:ascii="Times New Roman" w:eastAsia="Times New Roman" w:hAnsi="Times New Roman" w:cs="Times New Roman"/>
        </w:rPr>
      </w:pPr>
      <w:r>
        <w:rPr>
          <w:rFonts w:ascii="Times New Roman" w:eastAsia="Times New Roman" w:hAnsi="Times New Roman" w:cs="Times New Roman"/>
        </w:rPr>
        <w:t>16) eating_</w:t>
      </w:r>
      <w:proofErr w:type="gramStart"/>
      <w:r>
        <w:rPr>
          <w:rFonts w:ascii="Times New Roman" w:eastAsia="Times New Roman" w:hAnsi="Times New Roman" w:cs="Times New Roman"/>
        </w:rPr>
        <w:t>changes  -</w:t>
      </w:r>
      <w:proofErr w:type="gramEnd"/>
      <w:r>
        <w:rPr>
          <w:rFonts w:ascii="Times New Roman" w:eastAsia="Times New Roman" w:hAnsi="Times New Roman" w:cs="Times New Roman"/>
        </w:rPr>
        <w:t xml:space="preserve"> Describe your eating changes since the moment you got into college?</w:t>
      </w:r>
    </w:p>
    <w:p w14:paraId="6E622CC0" w14:textId="77777777" w:rsidR="00AC4E1A" w:rsidRDefault="00000000">
      <w:pPr>
        <w:rPr>
          <w:rFonts w:ascii="Times New Roman" w:eastAsia="Times New Roman" w:hAnsi="Times New Roman" w:cs="Times New Roman"/>
        </w:rPr>
      </w:pPr>
      <w:r>
        <w:rPr>
          <w:rFonts w:ascii="Times New Roman" w:eastAsia="Times New Roman" w:hAnsi="Times New Roman" w:cs="Times New Roman"/>
        </w:rPr>
        <w:t xml:space="preserve">Open ended </w:t>
      </w:r>
    </w:p>
    <w:p w14:paraId="475BBD4E" w14:textId="77777777" w:rsidR="00AC4E1A" w:rsidRDefault="00AC4E1A">
      <w:pPr>
        <w:rPr>
          <w:rFonts w:ascii="Times New Roman" w:eastAsia="Times New Roman" w:hAnsi="Times New Roman" w:cs="Times New Roman"/>
        </w:rPr>
      </w:pPr>
    </w:p>
    <w:p w14:paraId="257A4768" w14:textId="77777777" w:rsidR="00AC4E1A" w:rsidRDefault="00000000">
      <w:pPr>
        <w:rPr>
          <w:rFonts w:ascii="Times New Roman" w:eastAsia="Times New Roman" w:hAnsi="Times New Roman" w:cs="Times New Roman"/>
        </w:rPr>
      </w:pPr>
      <w:r>
        <w:rPr>
          <w:rFonts w:ascii="Times New Roman" w:eastAsia="Times New Roman" w:hAnsi="Times New Roman" w:cs="Times New Roman"/>
        </w:rPr>
        <w:t>17) eating_changes_coded</w:t>
      </w:r>
    </w:p>
    <w:p w14:paraId="5F12341A" w14:textId="77777777" w:rsidR="00AC4E1A" w:rsidRDefault="00AC4E1A">
      <w:pPr>
        <w:rPr>
          <w:rFonts w:ascii="Times New Roman" w:eastAsia="Times New Roman" w:hAnsi="Times New Roman" w:cs="Times New Roman"/>
        </w:rPr>
      </w:pPr>
    </w:p>
    <w:p w14:paraId="5865A2AF" w14:textId="77777777" w:rsidR="00AC4E1A" w:rsidRDefault="00000000">
      <w:pPr>
        <w:rPr>
          <w:rFonts w:ascii="Times New Roman" w:eastAsia="Times New Roman" w:hAnsi="Times New Roman" w:cs="Times New Roman"/>
        </w:rPr>
      </w:pPr>
      <w:r>
        <w:rPr>
          <w:rFonts w:ascii="Times New Roman" w:eastAsia="Times New Roman" w:hAnsi="Times New Roman" w:cs="Times New Roman"/>
        </w:rPr>
        <w:t>1 – worse</w:t>
      </w:r>
    </w:p>
    <w:p w14:paraId="4E1EFA3A" w14:textId="77777777" w:rsidR="00AC4E1A" w:rsidRDefault="00000000">
      <w:pPr>
        <w:rPr>
          <w:rFonts w:ascii="Times New Roman" w:eastAsia="Times New Roman" w:hAnsi="Times New Roman" w:cs="Times New Roman"/>
        </w:rPr>
      </w:pPr>
      <w:r>
        <w:rPr>
          <w:rFonts w:ascii="Times New Roman" w:eastAsia="Times New Roman" w:hAnsi="Times New Roman" w:cs="Times New Roman"/>
        </w:rPr>
        <w:t>2 – better</w:t>
      </w:r>
    </w:p>
    <w:p w14:paraId="15725711" w14:textId="77777777" w:rsidR="00AC4E1A" w:rsidRDefault="00000000">
      <w:pPr>
        <w:rPr>
          <w:rFonts w:ascii="Times New Roman" w:eastAsia="Times New Roman" w:hAnsi="Times New Roman" w:cs="Times New Roman"/>
        </w:rPr>
      </w:pPr>
      <w:r>
        <w:rPr>
          <w:rFonts w:ascii="Times New Roman" w:eastAsia="Times New Roman" w:hAnsi="Times New Roman" w:cs="Times New Roman"/>
        </w:rPr>
        <w:t>3 – the same</w:t>
      </w:r>
    </w:p>
    <w:p w14:paraId="5E82F267" w14:textId="77777777" w:rsidR="00AC4E1A" w:rsidRDefault="00000000">
      <w:pPr>
        <w:rPr>
          <w:rFonts w:ascii="Times New Roman" w:eastAsia="Times New Roman" w:hAnsi="Times New Roman" w:cs="Times New Roman"/>
        </w:rPr>
      </w:pPr>
      <w:r>
        <w:rPr>
          <w:rFonts w:ascii="Times New Roman" w:eastAsia="Times New Roman" w:hAnsi="Times New Roman" w:cs="Times New Roman"/>
        </w:rPr>
        <w:t>4 – unclear</w:t>
      </w:r>
    </w:p>
    <w:p w14:paraId="609A4158" w14:textId="77777777" w:rsidR="00AC4E1A" w:rsidRDefault="00AC4E1A">
      <w:pPr>
        <w:rPr>
          <w:rFonts w:ascii="Times New Roman" w:eastAsia="Times New Roman" w:hAnsi="Times New Roman" w:cs="Times New Roman"/>
        </w:rPr>
      </w:pPr>
    </w:p>
    <w:p w14:paraId="18C9A456" w14:textId="77777777" w:rsidR="00AC4E1A" w:rsidRDefault="00AC4E1A">
      <w:pPr>
        <w:rPr>
          <w:rFonts w:ascii="Times New Roman" w:eastAsia="Times New Roman" w:hAnsi="Times New Roman" w:cs="Times New Roman"/>
        </w:rPr>
      </w:pPr>
    </w:p>
    <w:p w14:paraId="0AB24924" w14:textId="77777777" w:rsidR="00AC4E1A" w:rsidRDefault="00000000">
      <w:pPr>
        <w:rPr>
          <w:rFonts w:ascii="Times New Roman" w:eastAsia="Times New Roman" w:hAnsi="Times New Roman" w:cs="Times New Roman"/>
        </w:rPr>
      </w:pPr>
      <w:r>
        <w:rPr>
          <w:rFonts w:ascii="Times New Roman" w:eastAsia="Times New Roman" w:hAnsi="Times New Roman" w:cs="Times New Roman"/>
        </w:rPr>
        <w:t>18) eating_changes_coded1</w:t>
      </w:r>
    </w:p>
    <w:p w14:paraId="74ACB202" w14:textId="77777777" w:rsidR="00AC4E1A" w:rsidRDefault="00000000">
      <w:pPr>
        <w:rPr>
          <w:rFonts w:ascii="Times New Roman" w:eastAsia="Times New Roman" w:hAnsi="Times New Roman" w:cs="Times New Roman"/>
        </w:rPr>
      </w:pPr>
      <w:r>
        <w:rPr>
          <w:rFonts w:ascii="Times New Roman" w:eastAsia="Times New Roman" w:hAnsi="Times New Roman" w:cs="Times New Roman"/>
        </w:rPr>
        <w:t>1 – eat faster</w:t>
      </w:r>
    </w:p>
    <w:p w14:paraId="2035DEF4" w14:textId="77777777" w:rsidR="00AC4E1A" w:rsidRDefault="00000000">
      <w:pPr>
        <w:rPr>
          <w:rFonts w:ascii="Times New Roman" w:eastAsia="Times New Roman" w:hAnsi="Times New Roman" w:cs="Times New Roman"/>
        </w:rPr>
      </w:pPr>
      <w:r>
        <w:rPr>
          <w:rFonts w:ascii="Times New Roman" w:eastAsia="Times New Roman" w:hAnsi="Times New Roman" w:cs="Times New Roman"/>
        </w:rPr>
        <w:t>2 – bigger quantity</w:t>
      </w:r>
    </w:p>
    <w:p w14:paraId="4DB70397" w14:textId="77777777" w:rsidR="00AC4E1A" w:rsidRDefault="00000000">
      <w:pPr>
        <w:rPr>
          <w:rFonts w:ascii="Times New Roman" w:eastAsia="Times New Roman" w:hAnsi="Times New Roman" w:cs="Times New Roman"/>
        </w:rPr>
      </w:pPr>
      <w:r>
        <w:rPr>
          <w:rFonts w:ascii="Times New Roman" w:eastAsia="Times New Roman" w:hAnsi="Times New Roman" w:cs="Times New Roman"/>
        </w:rPr>
        <w:t xml:space="preserve">3 – worse quality </w:t>
      </w:r>
    </w:p>
    <w:p w14:paraId="0111A69B" w14:textId="77777777" w:rsidR="00AC4E1A" w:rsidRDefault="00000000">
      <w:pPr>
        <w:rPr>
          <w:rFonts w:ascii="Times New Roman" w:eastAsia="Times New Roman" w:hAnsi="Times New Roman" w:cs="Times New Roman"/>
        </w:rPr>
      </w:pPr>
      <w:r>
        <w:rPr>
          <w:rFonts w:ascii="Times New Roman" w:eastAsia="Times New Roman" w:hAnsi="Times New Roman" w:cs="Times New Roman"/>
        </w:rPr>
        <w:t>4 – same food</w:t>
      </w:r>
    </w:p>
    <w:p w14:paraId="1D312742" w14:textId="77777777" w:rsidR="00AC4E1A" w:rsidRDefault="00000000">
      <w:pPr>
        <w:rPr>
          <w:rFonts w:ascii="Times New Roman" w:eastAsia="Times New Roman" w:hAnsi="Times New Roman" w:cs="Times New Roman"/>
        </w:rPr>
      </w:pPr>
      <w:r>
        <w:rPr>
          <w:rFonts w:ascii="Times New Roman" w:eastAsia="Times New Roman" w:hAnsi="Times New Roman" w:cs="Times New Roman"/>
        </w:rPr>
        <w:t>5 – healthier</w:t>
      </w:r>
    </w:p>
    <w:p w14:paraId="01BBC322" w14:textId="77777777" w:rsidR="00AC4E1A" w:rsidRDefault="00000000">
      <w:pPr>
        <w:rPr>
          <w:rFonts w:ascii="Times New Roman" w:eastAsia="Times New Roman" w:hAnsi="Times New Roman" w:cs="Times New Roman"/>
        </w:rPr>
      </w:pPr>
      <w:r>
        <w:rPr>
          <w:rFonts w:ascii="Times New Roman" w:eastAsia="Times New Roman" w:hAnsi="Times New Roman" w:cs="Times New Roman"/>
        </w:rPr>
        <w:t>6 – unclear</w:t>
      </w:r>
    </w:p>
    <w:p w14:paraId="1B399827" w14:textId="77777777" w:rsidR="00AC4E1A" w:rsidRDefault="00000000">
      <w:pPr>
        <w:rPr>
          <w:rFonts w:ascii="Times New Roman" w:eastAsia="Times New Roman" w:hAnsi="Times New Roman" w:cs="Times New Roman"/>
        </w:rPr>
      </w:pPr>
      <w:r>
        <w:rPr>
          <w:rFonts w:ascii="Times New Roman" w:eastAsia="Times New Roman" w:hAnsi="Times New Roman" w:cs="Times New Roman"/>
        </w:rPr>
        <w:t xml:space="preserve">7 – drink coffee </w:t>
      </w:r>
    </w:p>
    <w:p w14:paraId="0B8ED31F" w14:textId="77777777" w:rsidR="00AC4E1A" w:rsidRDefault="00000000">
      <w:pPr>
        <w:rPr>
          <w:rFonts w:ascii="Times New Roman" w:eastAsia="Times New Roman" w:hAnsi="Times New Roman" w:cs="Times New Roman"/>
        </w:rPr>
      </w:pPr>
      <w:r>
        <w:rPr>
          <w:rFonts w:ascii="Times New Roman" w:eastAsia="Times New Roman" w:hAnsi="Times New Roman" w:cs="Times New Roman"/>
        </w:rPr>
        <w:t>8 – less food</w:t>
      </w:r>
    </w:p>
    <w:p w14:paraId="01460EEA" w14:textId="77777777" w:rsidR="00AC4E1A" w:rsidRDefault="00000000">
      <w:pPr>
        <w:rPr>
          <w:rFonts w:ascii="Times New Roman" w:eastAsia="Times New Roman" w:hAnsi="Times New Roman" w:cs="Times New Roman"/>
        </w:rPr>
      </w:pPr>
      <w:r>
        <w:rPr>
          <w:rFonts w:ascii="Times New Roman" w:eastAsia="Times New Roman" w:hAnsi="Times New Roman" w:cs="Times New Roman"/>
        </w:rPr>
        <w:t>9 – more sweets</w:t>
      </w:r>
    </w:p>
    <w:p w14:paraId="77B6DD24" w14:textId="77777777" w:rsidR="00AC4E1A" w:rsidRDefault="00000000">
      <w:pPr>
        <w:rPr>
          <w:rFonts w:ascii="Times New Roman" w:eastAsia="Times New Roman" w:hAnsi="Times New Roman" w:cs="Times New Roman"/>
        </w:rPr>
      </w:pPr>
      <w:r>
        <w:rPr>
          <w:rFonts w:ascii="Times New Roman" w:eastAsia="Times New Roman" w:hAnsi="Times New Roman" w:cs="Times New Roman"/>
        </w:rPr>
        <w:t xml:space="preserve">10 – timing </w:t>
      </w:r>
    </w:p>
    <w:p w14:paraId="3D4EA421" w14:textId="77777777" w:rsidR="00AC4E1A" w:rsidRDefault="00000000">
      <w:pPr>
        <w:rPr>
          <w:rFonts w:ascii="Times New Roman" w:eastAsia="Times New Roman" w:hAnsi="Times New Roman" w:cs="Times New Roman"/>
        </w:rPr>
      </w:pPr>
      <w:r>
        <w:rPr>
          <w:rFonts w:ascii="Times New Roman" w:eastAsia="Times New Roman" w:hAnsi="Times New Roman" w:cs="Times New Roman"/>
        </w:rPr>
        <w:t>11 – more carbs or snacking</w:t>
      </w:r>
    </w:p>
    <w:p w14:paraId="0CFB5EEE" w14:textId="77777777" w:rsidR="00AC4E1A" w:rsidRDefault="00000000">
      <w:pPr>
        <w:rPr>
          <w:rFonts w:ascii="Times New Roman" w:eastAsia="Times New Roman" w:hAnsi="Times New Roman" w:cs="Times New Roman"/>
        </w:rPr>
      </w:pPr>
      <w:r>
        <w:rPr>
          <w:rFonts w:ascii="Times New Roman" w:eastAsia="Times New Roman" w:hAnsi="Times New Roman" w:cs="Times New Roman"/>
        </w:rPr>
        <w:t>12 – drink more water</w:t>
      </w:r>
    </w:p>
    <w:p w14:paraId="22759B3E" w14:textId="77777777" w:rsidR="00AC4E1A" w:rsidRDefault="00000000">
      <w:pPr>
        <w:rPr>
          <w:rFonts w:ascii="Times New Roman" w:eastAsia="Times New Roman" w:hAnsi="Times New Roman" w:cs="Times New Roman"/>
        </w:rPr>
      </w:pPr>
      <w:r>
        <w:rPr>
          <w:rFonts w:ascii="Times New Roman" w:eastAsia="Times New Roman" w:hAnsi="Times New Roman" w:cs="Times New Roman"/>
        </w:rPr>
        <w:t>13 – more variety</w:t>
      </w:r>
    </w:p>
    <w:p w14:paraId="14D157A4" w14:textId="77777777" w:rsidR="00AC4E1A" w:rsidRDefault="00AC4E1A">
      <w:pPr>
        <w:rPr>
          <w:rFonts w:ascii="Times New Roman" w:eastAsia="Times New Roman" w:hAnsi="Times New Roman" w:cs="Times New Roman"/>
        </w:rPr>
      </w:pPr>
    </w:p>
    <w:p w14:paraId="3E1BF84F" w14:textId="77777777" w:rsidR="00AC4E1A" w:rsidRDefault="00AC4E1A">
      <w:pPr>
        <w:rPr>
          <w:rFonts w:ascii="Times New Roman" w:eastAsia="Times New Roman" w:hAnsi="Times New Roman" w:cs="Times New Roman"/>
        </w:rPr>
      </w:pPr>
    </w:p>
    <w:p w14:paraId="5211BE59" w14:textId="77777777" w:rsidR="00AC4E1A" w:rsidRDefault="00000000">
      <w:pPr>
        <w:pBdr>
          <w:top w:val="nil"/>
          <w:left w:val="nil"/>
          <w:bottom w:val="nil"/>
          <w:right w:val="nil"/>
          <w:between w:val="nil"/>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24292E"/>
        </w:rPr>
      </w:pPr>
      <w:r>
        <w:rPr>
          <w:rFonts w:ascii="Times New Roman" w:eastAsia="Times New Roman" w:hAnsi="Times New Roman" w:cs="Times New Roman"/>
          <w:color w:val="000000"/>
        </w:rPr>
        <w:t xml:space="preserve">19) eating_out - </w:t>
      </w:r>
      <w:r>
        <w:rPr>
          <w:rFonts w:ascii="Times New Roman" w:eastAsia="Times New Roman" w:hAnsi="Times New Roman" w:cs="Times New Roman"/>
          <w:color w:val="24292E"/>
        </w:rPr>
        <w:t xml:space="preserve">frequency of eating out in a typical week </w:t>
      </w:r>
    </w:p>
    <w:p w14:paraId="0DC03965" w14:textId="77777777" w:rsidR="00AC4E1A" w:rsidRDefault="00000000">
      <w:pPr>
        <w:pBdr>
          <w:top w:val="nil"/>
          <w:left w:val="nil"/>
          <w:bottom w:val="nil"/>
          <w:right w:val="nil"/>
          <w:between w:val="nil"/>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24292E"/>
        </w:rPr>
      </w:pPr>
      <w:r>
        <w:rPr>
          <w:rFonts w:ascii="Times New Roman" w:eastAsia="Times New Roman" w:hAnsi="Times New Roman" w:cs="Times New Roman"/>
          <w:color w:val="24292E"/>
        </w:rPr>
        <w:t xml:space="preserve">1 - Never </w:t>
      </w:r>
    </w:p>
    <w:p w14:paraId="2266A219" w14:textId="77777777" w:rsidR="00AC4E1A" w:rsidRDefault="00000000">
      <w:pPr>
        <w:pBdr>
          <w:top w:val="nil"/>
          <w:left w:val="nil"/>
          <w:bottom w:val="nil"/>
          <w:right w:val="nil"/>
          <w:between w:val="nil"/>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24292E"/>
        </w:rPr>
      </w:pPr>
      <w:r>
        <w:rPr>
          <w:rFonts w:ascii="Times New Roman" w:eastAsia="Times New Roman" w:hAnsi="Times New Roman" w:cs="Times New Roman"/>
          <w:color w:val="24292E"/>
        </w:rPr>
        <w:t xml:space="preserve">2 - 1-2 times </w:t>
      </w:r>
    </w:p>
    <w:p w14:paraId="56655AB8" w14:textId="77777777" w:rsidR="00AC4E1A" w:rsidRDefault="00000000">
      <w:pPr>
        <w:pBdr>
          <w:top w:val="nil"/>
          <w:left w:val="nil"/>
          <w:bottom w:val="nil"/>
          <w:right w:val="nil"/>
          <w:between w:val="nil"/>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24292E"/>
        </w:rPr>
      </w:pPr>
      <w:r>
        <w:rPr>
          <w:rFonts w:ascii="Times New Roman" w:eastAsia="Times New Roman" w:hAnsi="Times New Roman" w:cs="Times New Roman"/>
          <w:color w:val="24292E"/>
        </w:rPr>
        <w:t xml:space="preserve">3 - 2-3 times </w:t>
      </w:r>
    </w:p>
    <w:p w14:paraId="0956232F" w14:textId="77777777" w:rsidR="00AC4E1A" w:rsidRDefault="00000000">
      <w:pPr>
        <w:pBdr>
          <w:top w:val="nil"/>
          <w:left w:val="nil"/>
          <w:bottom w:val="nil"/>
          <w:right w:val="nil"/>
          <w:between w:val="nil"/>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24292E"/>
        </w:rPr>
      </w:pPr>
      <w:r>
        <w:rPr>
          <w:rFonts w:ascii="Times New Roman" w:eastAsia="Times New Roman" w:hAnsi="Times New Roman" w:cs="Times New Roman"/>
          <w:color w:val="24292E"/>
        </w:rPr>
        <w:t xml:space="preserve">4 - 3-5 times </w:t>
      </w:r>
    </w:p>
    <w:p w14:paraId="4890697C" w14:textId="77777777" w:rsidR="00AC4E1A" w:rsidRDefault="00000000">
      <w:pPr>
        <w:pBdr>
          <w:top w:val="nil"/>
          <w:left w:val="nil"/>
          <w:bottom w:val="nil"/>
          <w:right w:val="nil"/>
          <w:between w:val="nil"/>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24292E"/>
        </w:rPr>
      </w:pPr>
      <w:r>
        <w:rPr>
          <w:rFonts w:ascii="Times New Roman" w:eastAsia="Times New Roman" w:hAnsi="Times New Roman" w:cs="Times New Roman"/>
          <w:color w:val="24292E"/>
        </w:rPr>
        <w:t>5 - every day</w:t>
      </w:r>
    </w:p>
    <w:p w14:paraId="672BA8B7" w14:textId="77777777" w:rsidR="00AC4E1A" w:rsidRDefault="00AC4E1A">
      <w:pPr>
        <w:rPr>
          <w:rFonts w:ascii="Times New Roman" w:eastAsia="Times New Roman" w:hAnsi="Times New Roman" w:cs="Times New Roman"/>
        </w:rPr>
      </w:pPr>
    </w:p>
    <w:p w14:paraId="10F45930" w14:textId="77777777" w:rsidR="00AC4E1A" w:rsidRDefault="00AC4E1A">
      <w:pPr>
        <w:rPr>
          <w:rFonts w:ascii="Times New Roman" w:eastAsia="Times New Roman" w:hAnsi="Times New Roman" w:cs="Times New Roman"/>
        </w:rPr>
      </w:pPr>
    </w:p>
    <w:p w14:paraId="090E3EB6" w14:textId="77777777" w:rsidR="00AC4E1A" w:rsidRDefault="00000000">
      <w:pPr>
        <w:pBdr>
          <w:top w:val="nil"/>
          <w:left w:val="nil"/>
          <w:bottom w:val="nil"/>
          <w:right w:val="nil"/>
          <w:between w:val="nil"/>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24292E"/>
        </w:rPr>
      </w:pPr>
      <w:r>
        <w:rPr>
          <w:rFonts w:ascii="Times New Roman" w:eastAsia="Times New Roman" w:hAnsi="Times New Roman" w:cs="Times New Roman"/>
          <w:color w:val="000000"/>
        </w:rPr>
        <w:t xml:space="preserve">20) employment – </w:t>
      </w:r>
      <w:r>
        <w:rPr>
          <w:rFonts w:ascii="Times New Roman" w:eastAsia="Times New Roman" w:hAnsi="Times New Roman" w:cs="Times New Roman"/>
          <w:color w:val="24292E"/>
        </w:rPr>
        <w:t xml:space="preserve">do you work? </w:t>
      </w:r>
    </w:p>
    <w:p w14:paraId="02888F68" w14:textId="77777777" w:rsidR="00AC4E1A" w:rsidRDefault="00000000">
      <w:pPr>
        <w:pBdr>
          <w:top w:val="nil"/>
          <w:left w:val="nil"/>
          <w:bottom w:val="nil"/>
          <w:right w:val="nil"/>
          <w:between w:val="nil"/>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24292E"/>
        </w:rPr>
      </w:pPr>
      <w:r>
        <w:rPr>
          <w:rFonts w:ascii="Times New Roman" w:eastAsia="Times New Roman" w:hAnsi="Times New Roman" w:cs="Times New Roman"/>
          <w:color w:val="24292E"/>
        </w:rPr>
        <w:t xml:space="preserve">1 - yes full time </w:t>
      </w:r>
    </w:p>
    <w:p w14:paraId="4BF2409A" w14:textId="77777777" w:rsidR="00AC4E1A" w:rsidRDefault="00000000">
      <w:pPr>
        <w:pBdr>
          <w:top w:val="nil"/>
          <w:left w:val="nil"/>
          <w:bottom w:val="nil"/>
          <w:right w:val="nil"/>
          <w:between w:val="nil"/>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24292E"/>
        </w:rPr>
      </w:pPr>
      <w:r>
        <w:rPr>
          <w:rFonts w:ascii="Times New Roman" w:eastAsia="Times New Roman" w:hAnsi="Times New Roman" w:cs="Times New Roman"/>
          <w:color w:val="24292E"/>
        </w:rPr>
        <w:lastRenderedPageBreak/>
        <w:t xml:space="preserve">2 - yes part time </w:t>
      </w:r>
    </w:p>
    <w:p w14:paraId="27A53A27" w14:textId="77777777" w:rsidR="00AC4E1A" w:rsidRDefault="00000000">
      <w:pPr>
        <w:pBdr>
          <w:top w:val="nil"/>
          <w:left w:val="nil"/>
          <w:bottom w:val="nil"/>
          <w:right w:val="nil"/>
          <w:between w:val="nil"/>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24292E"/>
        </w:rPr>
      </w:pPr>
      <w:r>
        <w:rPr>
          <w:rFonts w:ascii="Times New Roman" w:eastAsia="Times New Roman" w:hAnsi="Times New Roman" w:cs="Times New Roman"/>
          <w:color w:val="24292E"/>
        </w:rPr>
        <w:t>3 – no</w:t>
      </w:r>
    </w:p>
    <w:p w14:paraId="08B4AB5C" w14:textId="77777777" w:rsidR="00AC4E1A" w:rsidRDefault="00000000">
      <w:pPr>
        <w:pBdr>
          <w:top w:val="nil"/>
          <w:left w:val="nil"/>
          <w:bottom w:val="nil"/>
          <w:right w:val="nil"/>
          <w:between w:val="nil"/>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24292E"/>
        </w:rPr>
      </w:pPr>
      <w:proofErr w:type="gramStart"/>
      <w:r>
        <w:rPr>
          <w:rFonts w:ascii="Times New Roman" w:eastAsia="Times New Roman" w:hAnsi="Times New Roman" w:cs="Times New Roman"/>
          <w:color w:val="24292E"/>
        </w:rPr>
        <w:t>4  -</w:t>
      </w:r>
      <w:proofErr w:type="gramEnd"/>
      <w:r>
        <w:rPr>
          <w:rFonts w:ascii="Times New Roman" w:eastAsia="Times New Roman" w:hAnsi="Times New Roman" w:cs="Times New Roman"/>
          <w:color w:val="24292E"/>
        </w:rPr>
        <w:t xml:space="preserve"> other</w:t>
      </w:r>
    </w:p>
    <w:p w14:paraId="161E9CF3" w14:textId="77777777" w:rsidR="00AC4E1A" w:rsidRDefault="00AC4E1A">
      <w:pPr>
        <w:pBdr>
          <w:top w:val="nil"/>
          <w:left w:val="nil"/>
          <w:bottom w:val="nil"/>
          <w:right w:val="nil"/>
          <w:between w:val="nil"/>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24292E"/>
        </w:rPr>
      </w:pPr>
    </w:p>
    <w:p w14:paraId="2F77D66B" w14:textId="77777777" w:rsidR="00AC4E1A" w:rsidRDefault="00AC4E1A">
      <w:pPr>
        <w:rPr>
          <w:rFonts w:ascii="Times New Roman" w:eastAsia="Times New Roman" w:hAnsi="Times New Roman" w:cs="Times New Roman"/>
        </w:rPr>
      </w:pPr>
    </w:p>
    <w:p w14:paraId="23698CEE" w14:textId="77777777" w:rsidR="00AC4E1A" w:rsidRDefault="00000000">
      <w:pPr>
        <w:pBdr>
          <w:top w:val="nil"/>
          <w:left w:val="nil"/>
          <w:bottom w:val="nil"/>
          <w:right w:val="nil"/>
          <w:between w:val="nil"/>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24292E"/>
        </w:rPr>
      </w:pPr>
      <w:r>
        <w:rPr>
          <w:rFonts w:ascii="Times New Roman" w:eastAsia="Times New Roman" w:hAnsi="Times New Roman" w:cs="Times New Roman"/>
          <w:color w:val="000000"/>
        </w:rPr>
        <w:t xml:space="preserve">21) ethnic_food - </w:t>
      </w:r>
      <w:r>
        <w:rPr>
          <w:rFonts w:ascii="Times New Roman" w:eastAsia="Times New Roman" w:hAnsi="Times New Roman" w:cs="Times New Roman"/>
          <w:color w:val="24292E"/>
        </w:rPr>
        <w:t xml:space="preserve">How likely to eat ethnic food </w:t>
      </w:r>
    </w:p>
    <w:p w14:paraId="235059EF" w14:textId="77777777" w:rsidR="00AC4E1A" w:rsidRDefault="00000000">
      <w:pPr>
        <w:pBdr>
          <w:top w:val="nil"/>
          <w:left w:val="nil"/>
          <w:bottom w:val="nil"/>
          <w:right w:val="nil"/>
          <w:between w:val="nil"/>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24292E"/>
        </w:rPr>
      </w:pPr>
      <w:r>
        <w:rPr>
          <w:rFonts w:ascii="Times New Roman" w:eastAsia="Times New Roman" w:hAnsi="Times New Roman" w:cs="Times New Roman"/>
          <w:color w:val="24292E"/>
        </w:rPr>
        <w:t xml:space="preserve">1 - very unlikely </w:t>
      </w:r>
    </w:p>
    <w:p w14:paraId="5C96E6A3" w14:textId="77777777" w:rsidR="00AC4E1A" w:rsidRDefault="00000000">
      <w:pPr>
        <w:pBdr>
          <w:top w:val="nil"/>
          <w:left w:val="nil"/>
          <w:bottom w:val="nil"/>
          <w:right w:val="nil"/>
          <w:between w:val="nil"/>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24292E"/>
        </w:rPr>
      </w:pPr>
      <w:r>
        <w:rPr>
          <w:rFonts w:ascii="Times New Roman" w:eastAsia="Times New Roman" w:hAnsi="Times New Roman" w:cs="Times New Roman"/>
          <w:color w:val="24292E"/>
        </w:rPr>
        <w:t xml:space="preserve">2 - unlikely </w:t>
      </w:r>
    </w:p>
    <w:p w14:paraId="241AD9A0" w14:textId="77777777" w:rsidR="00AC4E1A" w:rsidRDefault="00000000">
      <w:pPr>
        <w:pBdr>
          <w:top w:val="nil"/>
          <w:left w:val="nil"/>
          <w:bottom w:val="nil"/>
          <w:right w:val="nil"/>
          <w:between w:val="nil"/>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24292E"/>
        </w:rPr>
      </w:pPr>
      <w:r>
        <w:rPr>
          <w:rFonts w:ascii="Times New Roman" w:eastAsia="Times New Roman" w:hAnsi="Times New Roman" w:cs="Times New Roman"/>
          <w:color w:val="24292E"/>
        </w:rPr>
        <w:t xml:space="preserve">3 - neutral </w:t>
      </w:r>
    </w:p>
    <w:p w14:paraId="351BA3DF" w14:textId="77777777" w:rsidR="00AC4E1A" w:rsidRDefault="00000000">
      <w:pPr>
        <w:pBdr>
          <w:top w:val="nil"/>
          <w:left w:val="nil"/>
          <w:bottom w:val="nil"/>
          <w:right w:val="nil"/>
          <w:between w:val="nil"/>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24292E"/>
        </w:rPr>
      </w:pPr>
      <w:r>
        <w:rPr>
          <w:rFonts w:ascii="Times New Roman" w:eastAsia="Times New Roman" w:hAnsi="Times New Roman" w:cs="Times New Roman"/>
          <w:color w:val="24292E"/>
        </w:rPr>
        <w:t xml:space="preserve">4 - likely </w:t>
      </w:r>
    </w:p>
    <w:p w14:paraId="006A6633" w14:textId="77777777" w:rsidR="00AC4E1A" w:rsidRDefault="00000000">
      <w:pPr>
        <w:pBdr>
          <w:top w:val="nil"/>
          <w:left w:val="nil"/>
          <w:bottom w:val="nil"/>
          <w:right w:val="nil"/>
          <w:between w:val="nil"/>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24292E"/>
        </w:rPr>
      </w:pPr>
      <w:r>
        <w:rPr>
          <w:rFonts w:ascii="Times New Roman" w:eastAsia="Times New Roman" w:hAnsi="Times New Roman" w:cs="Times New Roman"/>
          <w:color w:val="24292E"/>
        </w:rPr>
        <w:t xml:space="preserve">5 - very likely </w:t>
      </w:r>
    </w:p>
    <w:p w14:paraId="0CDF713F" w14:textId="77777777" w:rsidR="00AC4E1A" w:rsidRDefault="00AC4E1A">
      <w:pPr>
        <w:rPr>
          <w:rFonts w:ascii="Times New Roman" w:eastAsia="Times New Roman" w:hAnsi="Times New Roman" w:cs="Times New Roman"/>
        </w:rPr>
      </w:pPr>
    </w:p>
    <w:p w14:paraId="730832A2" w14:textId="77777777" w:rsidR="00AC4E1A" w:rsidRDefault="00000000">
      <w:pPr>
        <w:rPr>
          <w:rFonts w:ascii="Times New Roman" w:eastAsia="Times New Roman" w:hAnsi="Times New Roman" w:cs="Times New Roman"/>
        </w:rPr>
      </w:pPr>
      <w:r>
        <w:rPr>
          <w:rFonts w:ascii="Times New Roman" w:eastAsia="Times New Roman" w:hAnsi="Times New Roman" w:cs="Times New Roman"/>
        </w:rPr>
        <w:t>22) exercise – how often do you exercise in a regular week?</w:t>
      </w:r>
    </w:p>
    <w:p w14:paraId="1C8B77C3" w14:textId="77777777" w:rsidR="00AC4E1A" w:rsidRDefault="00000000">
      <w:pPr>
        <w:rPr>
          <w:rFonts w:ascii="Times New Roman" w:eastAsia="Times New Roman" w:hAnsi="Times New Roman" w:cs="Times New Roman"/>
        </w:rPr>
      </w:pPr>
      <w:r>
        <w:rPr>
          <w:rFonts w:ascii="Times New Roman" w:eastAsia="Times New Roman" w:hAnsi="Times New Roman" w:cs="Times New Roman"/>
        </w:rPr>
        <w:t xml:space="preserve">1 - Everyday </w:t>
      </w:r>
    </w:p>
    <w:p w14:paraId="2D7E3C4C" w14:textId="77777777" w:rsidR="00AC4E1A" w:rsidRDefault="00000000">
      <w:pPr>
        <w:rPr>
          <w:rFonts w:ascii="Times New Roman" w:eastAsia="Times New Roman" w:hAnsi="Times New Roman" w:cs="Times New Roman"/>
        </w:rPr>
      </w:pPr>
      <w:r>
        <w:rPr>
          <w:rFonts w:ascii="Times New Roman" w:eastAsia="Times New Roman" w:hAnsi="Times New Roman" w:cs="Times New Roman"/>
        </w:rPr>
        <w:t xml:space="preserve">2 - Twice or three times per week </w:t>
      </w:r>
    </w:p>
    <w:p w14:paraId="5EDBFBE3" w14:textId="77777777" w:rsidR="00AC4E1A" w:rsidRDefault="00000000">
      <w:pPr>
        <w:rPr>
          <w:rFonts w:ascii="Times New Roman" w:eastAsia="Times New Roman" w:hAnsi="Times New Roman" w:cs="Times New Roman"/>
        </w:rPr>
      </w:pPr>
      <w:r>
        <w:rPr>
          <w:rFonts w:ascii="Times New Roman" w:eastAsia="Times New Roman" w:hAnsi="Times New Roman" w:cs="Times New Roman"/>
        </w:rPr>
        <w:t>3 - Once a week</w:t>
      </w:r>
    </w:p>
    <w:p w14:paraId="385B09DC" w14:textId="77777777" w:rsidR="00AC4E1A" w:rsidRDefault="00000000">
      <w:pPr>
        <w:rPr>
          <w:rFonts w:ascii="Times New Roman" w:eastAsia="Times New Roman" w:hAnsi="Times New Roman" w:cs="Times New Roman"/>
        </w:rPr>
      </w:pPr>
      <w:r>
        <w:rPr>
          <w:rFonts w:ascii="Times New Roman" w:eastAsia="Times New Roman" w:hAnsi="Times New Roman" w:cs="Times New Roman"/>
        </w:rPr>
        <w:t xml:space="preserve">4 - Sometimes </w:t>
      </w:r>
    </w:p>
    <w:p w14:paraId="179600F6" w14:textId="77777777" w:rsidR="00AC4E1A" w:rsidRDefault="00000000">
      <w:pPr>
        <w:rPr>
          <w:rFonts w:ascii="Times New Roman" w:eastAsia="Times New Roman" w:hAnsi="Times New Roman" w:cs="Times New Roman"/>
        </w:rPr>
      </w:pPr>
      <w:r>
        <w:rPr>
          <w:rFonts w:ascii="Times New Roman" w:eastAsia="Times New Roman" w:hAnsi="Times New Roman" w:cs="Times New Roman"/>
        </w:rPr>
        <w:t>5 – Never</w:t>
      </w:r>
    </w:p>
    <w:p w14:paraId="70AF8E25" w14:textId="77777777" w:rsidR="00AC4E1A" w:rsidRDefault="00AC4E1A">
      <w:pPr>
        <w:rPr>
          <w:rFonts w:ascii="Times New Roman" w:eastAsia="Times New Roman" w:hAnsi="Times New Roman" w:cs="Times New Roman"/>
        </w:rPr>
      </w:pPr>
    </w:p>
    <w:p w14:paraId="19ED04CD" w14:textId="77777777" w:rsidR="00AC4E1A" w:rsidRDefault="00000000">
      <w:pPr>
        <w:pBdr>
          <w:top w:val="nil"/>
          <w:left w:val="nil"/>
          <w:bottom w:val="nil"/>
          <w:right w:val="nil"/>
          <w:between w:val="nil"/>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24292E"/>
        </w:rPr>
      </w:pPr>
      <w:r>
        <w:rPr>
          <w:rFonts w:ascii="Times New Roman" w:eastAsia="Times New Roman" w:hAnsi="Times New Roman" w:cs="Times New Roman"/>
          <w:color w:val="000000"/>
        </w:rPr>
        <w:t xml:space="preserve">23) father_education – </w:t>
      </w:r>
    </w:p>
    <w:p w14:paraId="34DDDA8E" w14:textId="77777777" w:rsidR="00AC4E1A" w:rsidRDefault="00000000">
      <w:pPr>
        <w:pBdr>
          <w:top w:val="nil"/>
          <w:left w:val="nil"/>
          <w:bottom w:val="nil"/>
          <w:right w:val="nil"/>
          <w:between w:val="nil"/>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24292E"/>
        </w:rPr>
      </w:pPr>
      <w:r>
        <w:rPr>
          <w:rFonts w:ascii="Times New Roman" w:eastAsia="Times New Roman" w:hAnsi="Times New Roman" w:cs="Times New Roman"/>
          <w:color w:val="24292E"/>
        </w:rPr>
        <w:t xml:space="preserve">1 - less than high school </w:t>
      </w:r>
    </w:p>
    <w:p w14:paraId="3E164843" w14:textId="77777777" w:rsidR="00AC4E1A" w:rsidRDefault="00000000">
      <w:pPr>
        <w:pBdr>
          <w:top w:val="nil"/>
          <w:left w:val="nil"/>
          <w:bottom w:val="nil"/>
          <w:right w:val="nil"/>
          <w:between w:val="nil"/>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24292E"/>
        </w:rPr>
      </w:pPr>
      <w:r>
        <w:rPr>
          <w:rFonts w:ascii="Times New Roman" w:eastAsia="Times New Roman" w:hAnsi="Times New Roman" w:cs="Times New Roman"/>
          <w:color w:val="24292E"/>
        </w:rPr>
        <w:t xml:space="preserve">2 - high school degree </w:t>
      </w:r>
    </w:p>
    <w:p w14:paraId="77DF0189" w14:textId="77777777" w:rsidR="00AC4E1A" w:rsidRDefault="00000000">
      <w:pPr>
        <w:pBdr>
          <w:top w:val="nil"/>
          <w:left w:val="nil"/>
          <w:bottom w:val="nil"/>
          <w:right w:val="nil"/>
          <w:between w:val="nil"/>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24292E"/>
        </w:rPr>
      </w:pPr>
      <w:r>
        <w:rPr>
          <w:rFonts w:ascii="Times New Roman" w:eastAsia="Times New Roman" w:hAnsi="Times New Roman" w:cs="Times New Roman"/>
          <w:color w:val="24292E"/>
        </w:rPr>
        <w:t xml:space="preserve">3 - some college degree </w:t>
      </w:r>
    </w:p>
    <w:p w14:paraId="414AE4BF" w14:textId="77777777" w:rsidR="00AC4E1A" w:rsidRDefault="00000000">
      <w:pPr>
        <w:pBdr>
          <w:top w:val="nil"/>
          <w:left w:val="nil"/>
          <w:bottom w:val="nil"/>
          <w:right w:val="nil"/>
          <w:between w:val="nil"/>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24292E"/>
        </w:rPr>
      </w:pPr>
      <w:r>
        <w:rPr>
          <w:rFonts w:ascii="Times New Roman" w:eastAsia="Times New Roman" w:hAnsi="Times New Roman" w:cs="Times New Roman"/>
          <w:color w:val="24292E"/>
        </w:rPr>
        <w:t xml:space="preserve">4 - college degree </w:t>
      </w:r>
    </w:p>
    <w:p w14:paraId="71365684" w14:textId="77777777" w:rsidR="00AC4E1A" w:rsidRDefault="00000000">
      <w:pPr>
        <w:pBdr>
          <w:top w:val="nil"/>
          <w:left w:val="nil"/>
          <w:bottom w:val="nil"/>
          <w:right w:val="nil"/>
          <w:between w:val="nil"/>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24292E"/>
        </w:rPr>
      </w:pPr>
      <w:r>
        <w:rPr>
          <w:rFonts w:ascii="Times New Roman" w:eastAsia="Times New Roman" w:hAnsi="Times New Roman" w:cs="Times New Roman"/>
          <w:color w:val="24292E"/>
        </w:rPr>
        <w:t xml:space="preserve">5 - graduate degree </w:t>
      </w:r>
    </w:p>
    <w:p w14:paraId="4CA1EBB5" w14:textId="77777777" w:rsidR="00AC4E1A" w:rsidRDefault="00AC4E1A">
      <w:pPr>
        <w:rPr>
          <w:rFonts w:ascii="Times New Roman" w:eastAsia="Times New Roman" w:hAnsi="Times New Roman" w:cs="Times New Roman"/>
        </w:rPr>
      </w:pPr>
    </w:p>
    <w:p w14:paraId="7ADC4C00" w14:textId="77777777" w:rsidR="00AC4E1A" w:rsidRDefault="00AC4E1A">
      <w:pPr>
        <w:rPr>
          <w:rFonts w:ascii="Times New Roman" w:eastAsia="Times New Roman" w:hAnsi="Times New Roman" w:cs="Times New Roman"/>
        </w:rPr>
      </w:pPr>
    </w:p>
    <w:p w14:paraId="705CA69D" w14:textId="77777777" w:rsidR="00AC4E1A" w:rsidRDefault="00000000">
      <w:pPr>
        <w:rPr>
          <w:rFonts w:ascii="Times New Roman" w:eastAsia="Times New Roman" w:hAnsi="Times New Roman" w:cs="Times New Roman"/>
        </w:rPr>
      </w:pPr>
      <w:r>
        <w:rPr>
          <w:rFonts w:ascii="Times New Roman" w:eastAsia="Times New Roman" w:hAnsi="Times New Roman" w:cs="Times New Roman"/>
        </w:rPr>
        <w:t>24) father_profession – what is your father profession?</w:t>
      </w:r>
    </w:p>
    <w:p w14:paraId="2D70D6BD" w14:textId="77777777" w:rsidR="00AC4E1A" w:rsidRDefault="00000000">
      <w:pPr>
        <w:rPr>
          <w:rFonts w:ascii="Times New Roman" w:eastAsia="Times New Roman" w:hAnsi="Times New Roman" w:cs="Times New Roman"/>
        </w:rPr>
      </w:pPr>
      <w:r>
        <w:rPr>
          <w:rFonts w:ascii="Times New Roman" w:eastAsia="Times New Roman" w:hAnsi="Times New Roman" w:cs="Times New Roman"/>
        </w:rPr>
        <w:t>Open ended</w:t>
      </w:r>
    </w:p>
    <w:p w14:paraId="5CEAD452" w14:textId="77777777" w:rsidR="00AC4E1A" w:rsidRDefault="00AC4E1A">
      <w:pPr>
        <w:rPr>
          <w:rFonts w:ascii="Times New Roman" w:eastAsia="Times New Roman" w:hAnsi="Times New Roman" w:cs="Times New Roman"/>
        </w:rPr>
      </w:pPr>
    </w:p>
    <w:p w14:paraId="37E02874" w14:textId="77777777" w:rsidR="00AC4E1A" w:rsidRDefault="00000000">
      <w:pPr>
        <w:rPr>
          <w:rFonts w:ascii="Times New Roman" w:eastAsia="Times New Roman" w:hAnsi="Times New Roman" w:cs="Times New Roman"/>
        </w:rPr>
      </w:pPr>
      <w:r>
        <w:rPr>
          <w:rFonts w:ascii="Times New Roman" w:eastAsia="Times New Roman" w:hAnsi="Times New Roman" w:cs="Times New Roman"/>
        </w:rPr>
        <w:t>25) fav_cuisine - What is your favorite cuisine?</w:t>
      </w:r>
    </w:p>
    <w:p w14:paraId="2D7CBBBD" w14:textId="77777777" w:rsidR="00AC4E1A" w:rsidRDefault="00000000">
      <w:pPr>
        <w:rPr>
          <w:rFonts w:ascii="Times New Roman" w:eastAsia="Times New Roman" w:hAnsi="Times New Roman" w:cs="Times New Roman"/>
        </w:rPr>
      </w:pPr>
      <w:r>
        <w:rPr>
          <w:rFonts w:ascii="Times New Roman" w:eastAsia="Times New Roman" w:hAnsi="Times New Roman" w:cs="Times New Roman"/>
        </w:rPr>
        <w:t>Open ended</w:t>
      </w:r>
    </w:p>
    <w:p w14:paraId="253B1415" w14:textId="77777777" w:rsidR="00AC4E1A" w:rsidRDefault="00AC4E1A">
      <w:pPr>
        <w:rPr>
          <w:rFonts w:ascii="Times New Roman" w:eastAsia="Times New Roman" w:hAnsi="Times New Roman" w:cs="Times New Roman"/>
        </w:rPr>
      </w:pPr>
    </w:p>
    <w:p w14:paraId="667E3BF9" w14:textId="77777777" w:rsidR="00AC4E1A" w:rsidRDefault="00000000">
      <w:pPr>
        <w:rPr>
          <w:rFonts w:ascii="Times New Roman" w:eastAsia="Times New Roman" w:hAnsi="Times New Roman" w:cs="Times New Roman"/>
        </w:rPr>
      </w:pPr>
      <w:r>
        <w:rPr>
          <w:rFonts w:ascii="Times New Roman" w:eastAsia="Times New Roman" w:hAnsi="Times New Roman" w:cs="Times New Roman"/>
        </w:rPr>
        <w:t>26) fav_cuisine_coded</w:t>
      </w:r>
    </w:p>
    <w:p w14:paraId="13CFB134" w14:textId="77777777" w:rsidR="00AC4E1A" w:rsidRDefault="00AC4E1A">
      <w:pPr>
        <w:rPr>
          <w:rFonts w:ascii="Times New Roman" w:eastAsia="Times New Roman" w:hAnsi="Times New Roman" w:cs="Times New Roman"/>
        </w:rPr>
      </w:pPr>
    </w:p>
    <w:p w14:paraId="21CDC107" w14:textId="77777777" w:rsidR="00AC4E1A" w:rsidRDefault="00000000">
      <w:pPr>
        <w:rPr>
          <w:rFonts w:ascii="Times New Roman" w:eastAsia="Times New Roman" w:hAnsi="Times New Roman" w:cs="Times New Roman"/>
        </w:rPr>
      </w:pPr>
      <w:r>
        <w:rPr>
          <w:rFonts w:ascii="Times New Roman" w:eastAsia="Times New Roman" w:hAnsi="Times New Roman" w:cs="Times New Roman"/>
        </w:rPr>
        <w:t>0-none</w:t>
      </w:r>
    </w:p>
    <w:p w14:paraId="6D72F8AA" w14:textId="77777777" w:rsidR="00AC4E1A" w:rsidRDefault="00000000">
      <w:pPr>
        <w:rPr>
          <w:rFonts w:ascii="Times New Roman" w:eastAsia="Times New Roman" w:hAnsi="Times New Roman" w:cs="Times New Roman"/>
        </w:rPr>
      </w:pPr>
      <w:r>
        <w:rPr>
          <w:rFonts w:ascii="Times New Roman" w:eastAsia="Times New Roman" w:hAnsi="Times New Roman" w:cs="Times New Roman"/>
        </w:rPr>
        <w:t>1 – Italian/French/greek</w:t>
      </w:r>
    </w:p>
    <w:p w14:paraId="6EBA8AC4" w14:textId="77777777" w:rsidR="00AC4E1A" w:rsidRDefault="00000000">
      <w:pPr>
        <w:rPr>
          <w:rFonts w:ascii="Times New Roman" w:eastAsia="Times New Roman" w:hAnsi="Times New Roman" w:cs="Times New Roman"/>
        </w:rPr>
      </w:pPr>
      <w:r>
        <w:rPr>
          <w:rFonts w:ascii="Times New Roman" w:eastAsia="Times New Roman" w:hAnsi="Times New Roman" w:cs="Times New Roman"/>
        </w:rPr>
        <w:t>2 – Spanish/mexican</w:t>
      </w:r>
    </w:p>
    <w:p w14:paraId="056A6888" w14:textId="77777777" w:rsidR="00AC4E1A" w:rsidRDefault="00000000">
      <w:pPr>
        <w:rPr>
          <w:rFonts w:ascii="Times New Roman" w:eastAsia="Times New Roman" w:hAnsi="Times New Roman" w:cs="Times New Roman"/>
        </w:rPr>
      </w:pPr>
      <w:r>
        <w:rPr>
          <w:rFonts w:ascii="Times New Roman" w:eastAsia="Times New Roman" w:hAnsi="Times New Roman" w:cs="Times New Roman"/>
        </w:rPr>
        <w:t>3 – Arabic/Turkish</w:t>
      </w:r>
    </w:p>
    <w:p w14:paraId="5E38EF76" w14:textId="77777777" w:rsidR="00AC4E1A" w:rsidRDefault="00000000">
      <w:pPr>
        <w:rPr>
          <w:rFonts w:ascii="Times New Roman" w:eastAsia="Times New Roman" w:hAnsi="Times New Roman" w:cs="Times New Roman"/>
        </w:rPr>
      </w:pPr>
      <w:r>
        <w:rPr>
          <w:rFonts w:ascii="Times New Roman" w:eastAsia="Times New Roman" w:hAnsi="Times New Roman" w:cs="Times New Roman"/>
        </w:rPr>
        <w:t>4 – asian/chineses/thai/nepal</w:t>
      </w:r>
    </w:p>
    <w:p w14:paraId="49477BB3" w14:textId="77777777" w:rsidR="00AC4E1A" w:rsidRDefault="00000000">
      <w:pPr>
        <w:rPr>
          <w:rFonts w:ascii="Times New Roman" w:eastAsia="Times New Roman" w:hAnsi="Times New Roman" w:cs="Times New Roman"/>
        </w:rPr>
      </w:pPr>
      <w:r>
        <w:rPr>
          <w:rFonts w:ascii="Times New Roman" w:eastAsia="Times New Roman" w:hAnsi="Times New Roman" w:cs="Times New Roman"/>
        </w:rPr>
        <w:t>5 – American</w:t>
      </w:r>
    </w:p>
    <w:p w14:paraId="56616934" w14:textId="77777777" w:rsidR="00AC4E1A" w:rsidRDefault="00000000">
      <w:pPr>
        <w:rPr>
          <w:rFonts w:ascii="Times New Roman" w:eastAsia="Times New Roman" w:hAnsi="Times New Roman" w:cs="Times New Roman"/>
        </w:rPr>
      </w:pPr>
      <w:r>
        <w:rPr>
          <w:rFonts w:ascii="Times New Roman" w:eastAsia="Times New Roman" w:hAnsi="Times New Roman" w:cs="Times New Roman"/>
        </w:rPr>
        <w:t xml:space="preserve">6 – African </w:t>
      </w:r>
    </w:p>
    <w:p w14:paraId="720DCE4C" w14:textId="77777777" w:rsidR="00AC4E1A" w:rsidRDefault="00000000">
      <w:pPr>
        <w:rPr>
          <w:rFonts w:ascii="Times New Roman" w:eastAsia="Times New Roman" w:hAnsi="Times New Roman" w:cs="Times New Roman"/>
        </w:rPr>
      </w:pPr>
      <w:r>
        <w:rPr>
          <w:rFonts w:ascii="Times New Roman" w:eastAsia="Times New Roman" w:hAnsi="Times New Roman" w:cs="Times New Roman"/>
        </w:rPr>
        <w:t>7 – Jamaican</w:t>
      </w:r>
    </w:p>
    <w:p w14:paraId="16B034B8" w14:textId="77777777" w:rsidR="00AC4E1A" w:rsidRDefault="00000000">
      <w:pPr>
        <w:rPr>
          <w:rFonts w:ascii="Times New Roman" w:eastAsia="Times New Roman" w:hAnsi="Times New Roman" w:cs="Times New Roman"/>
        </w:rPr>
      </w:pPr>
      <w:r>
        <w:rPr>
          <w:rFonts w:ascii="Times New Roman" w:eastAsia="Times New Roman" w:hAnsi="Times New Roman" w:cs="Times New Roman"/>
        </w:rPr>
        <w:t>8 – indian</w:t>
      </w:r>
    </w:p>
    <w:p w14:paraId="00E33B1C" w14:textId="77777777" w:rsidR="00AC4E1A" w:rsidRDefault="00AC4E1A">
      <w:pPr>
        <w:rPr>
          <w:rFonts w:ascii="Times New Roman" w:eastAsia="Times New Roman" w:hAnsi="Times New Roman" w:cs="Times New Roman"/>
        </w:rPr>
      </w:pPr>
    </w:p>
    <w:p w14:paraId="285F407E" w14:textId="77777777" w:rsidR="00AC4E1A" w:rsidRDefault="00AC4E1A">
      <w:pPr>
        <w:rPr>
          <w:rFonts w:ascii="Times New Roman" w:eastAsia="Times New Roman" w:hAnsi="Times New Roman" w:cs="Times New Roman"/>
        </w:rPr>
      </w:pPr>
    </w:p>
    <w:p w14:paraId="6939F8C4" w14:textId="77777777" w:rsidR="00AC4E1A" w:rsidRDefault="00000000">
      <w:pPr>
        <w:pBdr>
          <w:top w:val="nil"/>
          <w:left w:val="nil"/>
          <w:bottom w:val="nil"/>
          <w:right w:val="nil"/>
          <w:between w:val="nil"/>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24292E"/>
        </w:rPr>
      </w:pPr>
      <w:r>
        <w:rPr>
          <w:rFonts w:ascii="Times New Roman" w:eastAsia="Times New Roman" w:hAnsi="Times New Roman" w:cs="Times New Roman"/>
          <w:color w:val="000000"/>
        </w:rPr>
        <w:lastRenderedPageBreak/>
        <w:t xml:space="preserve">27) fav_food - </w:t>
      </w:r>
      <w:r>
        <w:rPr>
          <w:rFonts w:ascii="Times New Roman" w:eastAsia="Times New Roman" w:hAnsi="Times New Roman" w:cs="Times New Roman"/>
          <w:color w:val="24292E"/>
        </w:rPr>
        <w:t xml:space="preserve">was your favorite food cooked at home or store bought? </w:t>
      </w:r>
    </w:p>
    <w:p w14:paraId="7009581F" w14:textId="77777777" w:rsidR="00AC4E1A" w:rsidRDefault="00000000">
      <w:pPr>
        <w:pBdr>
          <w:top w:val="nil"/>
          <w:left w:val="nil"/>
          <w:bottom w:val="nil"/>
          <w:right w:val="nil"/>
          <w:between w:val="nil"/>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24292E"/>
        </w:rPr>
      </w:pPr>
      <w:r>
        <w:rPr>
          <w:rFonts w:ascii="Times New Roman" w:eastAsia="Times New Roman" w:hAnsi="Times New Roman" w:cs="Times New Roman"/>
          <w:color w:val="24292E"/>
        </w:rPr>
        <w:t xml:space="preserve">1 - cooked at home </w:t>
      </w:r>
    </w:p>
    <w:p w14:paraId="31868869" w14:textId="77777777" w:rsidR="00AC4E1A" w:rsidRDefault="00000000">
      <w:pPr>
        <w:pBdr>
          <w:top w:val="nil"/>
          <w:left w:val="nil"/>
          <w:bottom w:val="nil"/>
          <w:right w:val="nil"/>
          <w:between w:val="nil"/>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24292E"/>
        </w:rPr>
      </w:pPr>
      <w:r>
        <w:rPr>
          <w:rFonts w:ascii="Times New Roman" w:eastAsia="Times New Roman" w:hAnsi="Times New Roman" w:cs="Times New Roman"/>
          <w:color w:val="24292E"/>
        </w:rPr>
        <w:t xml:space="preserve">2 - store bought </w:t>
      </w:r>
    </w:p>
    <w:p w14:paraId="112BF465" w14:textId="77777777" w:rsidR="00AC4E1A" w:rsidRDefault="00000000">
      <w:pPr>
        <w:pBdr>
          <w:top w:val="nil"/>
          <w:left w:val="nil"/>
          <w:bottom w:val="nil"/>
          <w:right w:val="nil"/>
          <w:between w:val="nil"/>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24292E"/>
        </w:rPr>
      </w:pPr>
      <w:r>
        <w:rPr>
          <w:rFonts w:ascii="Times New Roman" w:eastAsia="Times New Roman" w:hAnsi="Times New Roman" w:cs="Times New Roman"/>
          <w:color w:val="24292E"/>
        </w:rPr>
        <w:t>3 - both bought at store and cooked at home</w:t>
      </w:r>
    </w:p>
    <w:p w14:paraId="5E4B8EC5" w14:textId="77777777" w:rsidR="00AC4E1A" w:rsidRDefault="00AC4E1A">
      <w:pPr>
        <w:pBdr>
          <w:top w:val="nil"/>
          <w:left w:val="nil"/>
          <w:bottom w:val="nil"/>
          <w:right w:val="nil"/>
          <w:between w:val="nil"/>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24292E"/>
        </w:rPr>
      </w:pPr>
    </w:p>
    <w:p w14:paraId="13B111BB" w14:textId="77777777" w:rsidR="00AC4E1A" w:rsidRDefault="00000000">
      <w:pPr>
        <w:pBdr>
          <w:top w:val="nil"/>
          <w:left w:val="nil"/>
          <w:bottom w:val="nil"/>
          <w:right w:val="nil"/>
          <w:between w:val="nil"/>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24292E"/>
        </w:rPr>
      </w:pPr>
      <w:r>
        <w:rPr>
          <w:rFonts w:ascii="Times New Roman" w:eastAsia="Times New Roman" w:hAnsi="Times New Roman" w:cs="Times New Roman"/>
          <w:color w:val="24292E"/>
        </w:rPr>
        <w:t>28) food_childhood – what was your favorite childhood food?</w:t>
      </w:r>
    </w:p>
    <w:p w14:paraId="0B01F792" w14:textId="77777777" w:rsidR="00AC4E1A" w:rsidRDefault="00000000">
      <w:pPr>
        <w:pBdr>
          <w:top w:val="nil"/>
          <w:left w:val="nil"/>
          <w:bottom w:val="nil"/>
          <w:right w:val="nil"/>
          <w:between w:val="nil"/>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24292E"/>
        </w:rPr>
      </w:pPr>
      <w:r>
        <w:rPr>
          <w:rFonts w:ascii="Times New Roman" w:eastAsia="Times New Roman" w:hAnsi="Times New Roman" w:cs="Times New Roman"/>
          <w:color w:val="24292E"/>
        </w:rPr>
        <w:t>Open ended</w:t>
      </w:r>
    </w:p>
    <w:p w14:paraId="65835E33" w14:textId="77777777" w:rsidR="00AC4E1A" w:rsidRDefault="00AC4E1A">
      <w:pPr>
        <w:pBdr>
          <w:top w:val="nil"/>
          <w:left w:val="nil"/>
          <w:bottom w:val="nil"/>
          <w:right w:val="nil"/>
          <w:between w:val="nil"/>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24292E"/>
        </w:rPr>
      </w:pPr>
    </w:p>
    <w:p w14:paraId="7BC1B346" w14:textId="77777777" w:rsidR="00AC4E1A" w:rsidRDefault="00AC4E1A">
      <w:pPr>
        <w:rPr>
          <w:rFonts w:ascii="Times New Roman" w:eastAsia="Times New Roman" w:hAnsi="Times New Roman" w:cs="Times New Roman"/>
        </w:rPr>
      </w:pPr>
    </w:p>
    <w:p w14:paraId="51078215" w14:textId="77777777" w:rsidR="00AC4E1A" w:rsidRDefault="00000000">
      <w:pPr>
        <w:rPr>
          <w:rFonts w:ascii="Times New Roman" w:eastAsia="Times New Roman" w:hAnsi="Times New Roman" w:cs="Times New Roman"/>
        </w:rPr>
      </w:pPr>
      <w:r>
        <w:rPr>
          <w:rFonts w:ascii="Times New Roman" w:eastAsia="Times New Roman" w:hAnsi="Times New Roman" w:cs="Times New Roman"/>
        </w:rPr>
        <w:t xml:space="preserve">29) which of these pictures you associate with word fries? </w:t>
      </w:r>
    </w:p>
    <w:p w14:paraId="281650FF" w14:textId="77777777" w:rsidR="00AC4E1A" w:rsidRDefault="00000000">
      <w:pPr>
        <w:rPr>
          <w:rFonts w:ascii="Times New Roman" w:eastAsia="Times New Roman" w:hAnsi="Times New Roman" w:cs="Times New Roman"/>
        </w:rPr>
      </w:pPr>
      <w:r>
        <w:rPr>
          <w:rFonts w:ascii="Times New Roman" w:eastAsia="Times New Roman" w:hAnsi="Times New Roman" w:cs="Times New Roman"/>
        </w:rPr>
        <w:t>1 – Mcdonald’s fries</w:t>
      </w:r>
    </w:p>
    <w:p w14:paraId="7B2E19A7" w14:textId="77777777" w:rsidR="00AC4E1A" w:rsidRDefault="00000000">
      <w:pPr>
        <w:rPr>
          <w:rFonts w:ascii="Times New Roman" w:eastAsia="Times New Roman" w:hAnsi="Times New Roman" w:cs="Times New Roman"/>
        </w:rPr>
      </w:pPr>
      <w:r>
        <w:rPr>
          <w:rFonts w:ascii="Times New Roman" w:eastAsia="Times New Roman" w:hAnsi="Times New Roman" w:cs="Times New Roman"/>
        </w:rPr>
        <w:t>2 – home fries</w:t>
      </w:r>
    </w:p>
    <w:p w14:paraId="329B25C3" w14:textId="77777777" w:rsidR="00AC4E1A" w:rsidRDefault="00AC4E1A">
      <w:pPr>
        <w:rPr>
          <w:rFonts w:ascii="Times New Roman" w:eastAsia="Times New Roman" w:hAnsi="Times New Roman" w:cs="Times New Roman"/>
        </w:rPr>
      </w:pPr>
    </w:p>
    <w:p w14:paraId="05047AB1" w14:textId="77777777" w:rsidR="00AC4E1A" w:rsidRDefault="00000000">
      <w:pP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23621A25" wp14:editId="0591CF44">
            <wp:extent cx="829488" cy="1028746"/>
            <wp:effectExtent l="0" t="0" r="0" b="0"/>
            <wp:docPr id="3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3"/>
                    <a:srcRect/>
                    <a:stretch>
                      <a:fillRect/>
                    </a:stretch>
                  </pic:blipFill>
                  <pic:spPr>
                    <a:xfrm>
                      <a:off x="0" y="0"/>
                      <a:ext cx="829488" cy="1028746"/>
                    </a:xfrm>
                    <a:prstGeom prst="rect">
                      <a:avLst/>
                    </a:prstGeom>
                    <a:ln/>
                  </pic:spPr>
                </pic:pic>
              </a:graphicData>
            </a:graphic>
          </wp:inline>
        </w:drawing>
      </w:r>
    </w:p>
    <w:p w14:paraId="17E38B68" w14:textId="77777777" w:rsidR="00AC4E1A" w:rsidRDefault="00000000">
      <w:pP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45C924AA" wp14:editId="50907A1A">
            <wp:extent cx="954425" cy="787779"/>
            <wp:effectExtent l="0" t="0" r="0" b="0"/>
            <wp:docPr id="3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4"/>
                    <a:srcRect/>
                    <a:stretch>
                      <a:fillRect/>
                    </a:stretch>
                  </pic:blipFill>
                  <pic:spPr>
                    <a:xfrm>
                      <a:off x="0" y="0"/>
                      <a:ext cx="954425" cy="787779"/>
                    </a:xfrm>
                    <a:prstGeom prst="rect">
                      <a:avLst/>
                    </a:prstGeom>
                    <a:ln/>
                  </pic:spPr>
                </pic:pic>
              </a:graphicData>
            </a:graphic>
          </wp:inline>
        </w:drawing>
      </w:r>
    </w:p>
    <w:p w14:paraId="0F67C39D" w14:textId="77777777" w:rsidR="00AC4E1A" w:rsidRDefault="00AC4E1A">
      <w:pPr>
        <w:rPr>
          <w:rFonts w:ascii="Times New Roman" w:eastAsia="Times New Roman" w:hAnsi="Times New Roman" w:cs="Times New Roman"/>
        </w:rPr>
      </w:pPr>
    </w:p>
    <w:p w14:paraId="1AC825AB" w14:textId="77777777" w:rsidR="00AC4E1A" w:rsidRDefault="00000000">
      <w:pPr>
        <w:pBdr>
          <w:top w:val="nil"/>
          <w:left w:val="nil"/>
          <w:bottom w:val="nil"/>
          <w:right w:val="nil"/>
          <w:between w:val="nil"/>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24292E"/>
        </w:rPr>
      </w:pPr>
      <w:r>
        <w:rPr>
          <w:rFonts w:ascii="Times New Roman" w:eastAsia="Times New Roman" w:hAnsi="Times New Roman" w:cs="Times New Roman"/>
          <w:color w:val="000000"/>
        </w:rPr>
        <w:t xml:space="preserve">30) fruit_day - </w:t>
      </w:r>
      <w:r>
        <w:rPr>
          <w:rFonts w:ascii="Times New Roman" w:eastAsia="Times New Roman" w:hAnsi="Times New Roman" w:cs="Times New Roman"/>
          <w:color w:val="24292E"/>
        </w:rPr>
        <w:t xml:space="preserve">How likely to eat fruit in a regular day </w:t>
      </w:r>
    </w:p>
    <w:p w14:paraId="0B59DD7A" w14:textId="77777777" w:rsidR="00AC4E1A" w:rsidRDefault="00000000">
      <w:pPr>
        <w:pBdr>
          <w:top w:val="nil"/>
          <w:left w:val="nil"/>
          <w:bottom w:val="nil"/>
          <w:right w:val="nil"/>
          <w:between w:val="nil"/>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24292E"/>
        </w:rPr>
      </w:pPr>
      <w:r>
        <w:rPr>
          <w:rFonts w:ascii="Times New Roman" w:eastAsia="Times New Roman" w:hAnsi="Times New Roman" w:cs="Times New Roman"/>
          <w:color w:val="24292E"/>
        </w:rPr>
        <w:t xml:space="preserve">1 - very unlikely </w:t>
      </w:r>
    </w:p>
    <w:p w14:paraId="11924852" w14:textId="77777777" w:rsidR="00AC4E1A" w:rsidRDefault="00000000">
      <w:pPr>
        <w:pBdr>
          <w:top w:val="nil"/>
          <w:left w:val="nil"/>
          <w:bottom w:val="nil"/>
          <w:right w:val="nil"/>
          <w:between w:val="nil"/>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24292E"/>
        </w:rPr>
      </w:pPr>
      <w:r>
        <w:rPr>
          <w:rFonts w:ascii="Times New Roman" w:eastAsia="Times New Roman" w:hAnsi="Times New Roman" w:cs="Times New Roman"/>
          <w:color w:val="24292E"/>
        </w:rPr>
        <w:t xml:space="preserve">2 - unlikely </w:t>
      </w:r>
    </w:p>
    <w:p w14:paraId="33ED31B4" w14:textId="77777777" w:rsidR="00AC4E1A" w:rsidRDefault="00000000">
      <w:pPr>
        <w:pBdr>
          <w:top w:val="nil"/>
          <w:left w:val="nil"/>
          <w:bottom w:val="nil"/>
          <w:right w:val="nil"/>
          <w:between w:val="nil"/>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24292E"/>
        </w:rPr>
      </w:pPr>
      <w:r>
        <w:rPr>
          <w:rFonts w:ascii="Times New Roman" w:eastAsia="Times New Roman" w:hAnsi="Times New Roman" w:cs="Times New Roman"/>
          <w:color w:val="24292E"/>
        </w:rPr>
        <w:t xml:space="preserve">3 - neutral </w:t>
      </w:r>
    </w:p>
    <w:p w14:paraId="2D989DE9" w14:textId="77777777" w:rsidR="00AC4E1A" w:rsidRDefault="00000000">
      <w:pPr>
        <w:pBdr>
          <w:top w:val="nil"/>
          <w:left w:val="nil"/>
          <w:bottom w:val="nil"/>
          <w:right w:val="nil"/>
          <w:between w:val="nil"/>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24292E"/>
        </w:rPr>
      </w:pPr>
      <w:r>
        <w:rPr>
          <w:rFonts w:ascii="Times New Roman" w:eastAsia="Times New Roman" w:hAnsi="Times New Roman" w:cs="Times New Roman"/>
          <w:color w:val="24292E"/>
        </w:rPr>
        <w:t xml:space="preserve">4 - likely </w:t>
      </w:r>
    </w:p>
    <w:p w14:paraId="52EEAD1D" w14:textId="77777777" w:rsidR="00AC4E1A" w:rsidRDefault="00000000">
      <w:pPr>
        <w:pBdr>
          <w:top w:val="nil"/>
          <w:left w:val="nil"/>
          <w:bottom w:val="nil"/>
          <w:right w:val="nil"/>
          <w:between w:val="nil"/>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24292E"/>
        </w:rPr>
      </w:pPr>
      <w:r>
        <w:rPr>
          <w:rFonts w:ascii="Times New Roman" w:eastAsia="Times New Roman" w:hAnsi="Times New Roman" w:cs="Times New Roman"/>
          <w:color w:val="24292E"/>
        </w:rPr>
        <w:t xml:space="preserve">5 - very likely </w:t>
      </w:r>
    </w:p>
    <w:p w14:paraId="29741797" w14:textId="77777777" w:rsidR="00AC4E1A" w:rsidRDefault="00AC4E1A">
      <w:pPr>
        <w:rPr>
          <w:rFonts w:ascii="Times New Roman" w:eastAsia="Times New Roman" w:hAnsi="Times New Roman" w:cs="Times New Roman"/>
        </w:rPr>
      </w:pPr>
    </w:p>
    <w:p w14:paraId="65B9BE77" w14:textId="77777777" w:rsidR="00AC4E1A" w:rsidRDefault="00AC4E1A">
      <w:pPr>
        <w:rPr>
          <w:rFonts w:ascii="Times New Roman" w:eastAsia="Times New Roman" w:hAnsi="Times New Roman" w:cs="Times New Roman"/>
        </w:rPr>
      </w:pPr>
    </w:p>
    <w:p w14:paraId="21CCC76E" w14:textId="77777777" w:rsidR="00AC4E1A" w:rsidRDefault="00000000">
      <w:pPr>
        <w:pBdr>
          <w:top w:val="nil"/>
          <w:left w:val="nil"/>
          <w:bottom w:val="nil"/>
          <w:right w:val="nil"/>
          <w:between w:val="nil"/>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24292E"/>
        </w:rPr>
      </w:pPr>
      <w:r>
        <w:rPr>
          <w:rFonts w:ascii="Times New Roman" w:eastAsia="Times New Roman" w:hAnsi="Times New Roman" w:cs="Times New Roman"/>
          <w:color w:val="000000"/>
        </w:rPr>
        <w:t xml:space="preserve">31) grade_level – </w:t>
      </w:r>
    </w:p>
    <w:p w14:paraId="480B8587" w14:textId="77777777" w:rsidR="00AC4E1A" w:rsidRDefault="00000000">
      <w:pPr>
        <w:pBdr>
          <w:top w:val="nil"/>
          <w:left w:val="nil"/>
          <w:bottom w:val="nil"/>
          <w:right w:val="nil"/>
          <w:between w:val="nil"/>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24292E"/>
        </w:rPr>
      </w:pPr>
      <w:r>
        <w:rPr>
          <w:rFonts w:ascii="Times New Roman" w:eastAsia="Times New Roman" w:hAnsi="Times New Roman" w:cs="Times New Roman"/>
          <w:color w:val="24292E"/>
        </w:rPr>
        <w:t xml:space="preserve">1 - freshman </w:t>
      </w:r>
    </w:p>
    <w:p w14:paraId="7D0E5937" w14:textId="77777777" w:rsidR="00AC4E1A" w:rsidRDefault="00000000">
      <w:pPr>
        <w:pBdr>
          <w:top w:val="nil"/>
          <w:left w:val="nil"/>
          <w:bottom w:val="nil"/>
          <w:right w:val="nil"/>
          <w:between w:val="nil"/>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24292E"/>
        </w:rPr>
      </w:pPr>
      <w:r>
        <w:rPr>
          <w:rFonts w:ascii="Times New Roman" w:eastAsia="Times New Roman" w:hAnsi="Times New Roman" w:cs="Times New Roman"/>
          <w:color w:val="24292E"/>
        </w:rPr>
        <w:t xml:space="preserve">2 -Sophomore </w:t>
      </w:r>
    </w:p>
    <w:p w14:paraId="2A8196A2" w14:textId="77777777" w:rsidR="00AC4E1A" w:rsidRDefault="00000000">
      <w:pPr>
        <w:pBdr>
          <w:top w:val="nil"/>
          <w:left w:val="nil"/>
          <w:bottom w:val="nil"/>
          <w:right w:val="nil"/>
          <w:between w:val="nil"/>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24292E"/>
        </w:rPr>
      </w:pPr>
      <w:r>
        <w:rPr>
          <w:rFonts w:ascii="Times New Roman" w:eastAsia="Times New Roman" w:hAnsi="Times New Roman" w:cs="Times New Roman"/>
          <w:color w:val="24292E"/>
        </w:rPr>
        <w:t xml:space="preserve">3 - Junior </w:t>
      </w:r>
    </w:p>
    <w:p w14:paraId="487C7DDF" w14:textId="77777777" w:rsidR="00AC4E1A" w:rsidRDefault="00000000">
      <w:pPr>
        <w:pBdr>
          <w:top w:val="nil"/>
          <w:left w:val="nil"/>
          <w:bottom w:val="nil"/>
          <w:right w:val="nil"/>
          <w:between w:val="nil"/>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24292E"/>
        </w:rPr>
      </w:pPr>
      <w:r>
        <w:rPr>
          <w:rFonts w:ascii="Times New Roman" w:eastAsia="Times New Roman" w:hAnsi="Times New Roman" w:cs="Times New Roman"/>
          <w:color w:val="24292E"/>
        </w:rPr>
        <w:t>4 - Senior</w:t>
      </w:r>
    </w:p>
    <w:p w14:paraId="6AF5B69D" w14:textId="77777777" w:rsidR="00AC4E1A" w:rsidRDefault="00AC4E1A">
      <w:pPr>
        <w:rPr>
          <w:rFonts w:ascii="Times New Roman" w:eastAsia="Times New Roman" w:hAnsi="Times New Roman" w:cs="Times New Roman"/>
        </w:rPr>
      </w:pPr>
    </w:p>
    <w:p w14:paraId="6F6BA6BC" w14:textId="77777777" w:rsidR="00AC4E1A" w:rsidRDefault="00000000">
      <w:pPr>
        <w:pBdr>
          <w:top w:val="nil"/>
          <w:left w:val="nil"/>
          <w:bottom w:val="nil"/>
          <w:right w:val="nil"/>
          <w:between w:val="nil"/>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24292E"/>
        </w:rPr>
      </w:pPr>
      <w:r>
        <w:rPr>
          <w:rFonts w:ascii="Times New Roman" w:eastAsia="Times New Roman" w:hAnsi="Times New Roman" w:cs="Times New Roman"/>
          <w:color w:val="000000"/>
        </w:rPr>
        <w:t xml:space="preserve">32) greek_food - </w:t>
      </w:r>
      <w:r>
        <w:rPr>
          <w:rFonts w:ascii="Times New Roman" w:eastAsia="Times New Roman" w:hAnsi="Times New Roman" w:cs="Times New Roman"/>
          <w:color w:val="24292E"/>
        </w:rPr>
        <w:t>How likely to eat greek food when available?</w:t>
      </w:r>
    </w:p>
    <w:p w14:paraId="0FE86453" w14:textId="77777777" w:rsidR="00AC4E1A" w:rsidRDefault="00000000">
      <w:pPr>
        <w:pBdr>
          <w:top w:val="nil"/>
          <w:left w:val="nil"/>
          <w:bottom w:val="nil"/>
          <w:right w:val="nil"/>
          <w:between w:val="nil"/>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24292E"/>
        </w:rPr>
      </w:pPr>
      <w:r>
        <w:rPr>
          <w:rFonts w:ascii="Times New Roman" w:eastAsia="Times New Roman" w:hAnsi="Times New Roman" w:cs="Times New Roman"/>
          <w:color w:val="24292E"/>
        </w:rPr>
        <w:t xml:space="preserve">1 - very unlikely </w:t>
      </w:r>
    </w:p>
    <w:p w14:paraId="615D7887" w14:textId="77777777" w:rsidR="00AC4E1A" w:rsidRDefault="00000000">
      <w:pPr>
        <w:pBdr>
          <w:top w:val="nil"/>
          <w:left w:val="nil"/>
          <w:bottom w:val="nil"/>
          <w:right w:val="nil"/>
          <w:between w:val="nil"/>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24292E"/>
        </w:rPr>
      </w:pPr>
      <w:r>
        <w:rPr>
          <w:rFonts w:ascii="Times New Roman" w:eastAsia="Times New Roman" w:hAnsi="Times New Roman" w:cs="Times New Roman"/>
          <w:color w:val="24292E"/>
        </w:rPr>
        <w:t xml:space="preserve">2 - unlikely </w:t>
      </w:r>
    </w:p>
    <w:p w14:paraId="59E5AB9B" w14:textId="77777777" w:rsidR="00AC4E1A" w:rsidRDefault="00000000">
      <w:pPr>
        <w:pBdr>
          <w:top w:val="nil"/>
          <w:left w:val="nil"/>
          <w:bottom w:val="nil"/>
          <w:right w:val="nil"/>
          <w:between w:val="nil"/>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24292E"/>
        </w:rPr>
      </w:pPr>
      <w:r>
        <w:rPr>
          <w:rFonts w:ascii="Times New Roman" w:eastAsia="Times New Roman" w:hAnsi="Times New Roman" w:cs="Times New Roman"/>
          <w:color w:val="24292E"/>
        </w:rPr>
        <w:t xml:space="preserve">3 - neutral </w:t>
      </w:r>
    </w:p>
    <w:p w14:paraId="5AF54DF8" w14:textId="77777777" w:rsidR="00AC4E1A" w:rsidRDefault="00000000">
      <w:pPr>
        <w:pBdr>
          <w:top w:val="nil"/>
          <w:left w:val="nil"/>
          <w:bottom w:val="nil"/>
          <w:right w:val="nil"/>
          <w:between w:val="nil"/>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24292E"/>
        </w:rPr>
      </w:pPr>
      <w:r>
        <w:rPr>
          <w:rFonts w:ascii="Times New Roman" w:eastAsia="Times New Roman" w:hAnsi="Times New Roman" w:cs="Times New Roman"/>
          <w:color w:val="24292E"/>
        </w:rPr>
        <w:t xml:space="preserve">4 - likely </w:t>
      </w:r>
    </w:p>
    <w:p w14:paraId="0FBD1C2E" w14:textId="77777777" w:rsidR="00AC4E1A" w:rsidRDefault="00000000">
      <w:pPr>
        <w:pBdr>
          <w:top w:val="nil"/>
          <w:left w:val="nil"/>
          <w:bottom w:val="nil"/>
          <w:right w:val="nil"/>
          <w:between w:val="nil"/>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24292E"/>
        </w:rPr>
      </w:pPr>
      <w:r>
        <w:rPr>
          <w:rFonts w:ascii="Times New Roman" w:eastAsia="Times New Roman" w:hAnsi="Times New Roman" w:cs="Times New Roman"/>
          <w:color w:val="24292E"/>
        </w:rPr>
        <w:t xml:space="preserve">5 - very likely </w:t>
      </w:r>
    </w:p>
    <w:p w14:paraId="64EED891" w14:textId="77777777" w:rsidR="00AC4E1A" w:rsidRDefault="00AC4E1A">
      <w:pPr>
        <w:rPr>
          <w:rFonts w:ascii="Times New Roman" w:eastAsia="Times New Roman" w:hAnsi="Times New Roman" w:cs="Times New Roman"/>
        </w:rPr>
      </w:pPr>
    </w:p>
    <w:p w14:paraId="39F713EF" w14:textId="77777777" w:rsidR="00AC4E1A" w:rsidRDefault="00000000">
      <w:pPr>
        <w:rPr>
          <w:rFonts w:ascii="Times New Roman" w:eastAsia="Times New Roman" w:hAnsi="Times New Roman" w:cs="Times New Roman"/>
        </w:rPr>
      </w:pPr>
      <w:r>
        <w:rPr>
          <w:rFonts w:ascii="Times New Roman" w:eastAsia="Times New Roman" w:hAnsi="Times New Roman" w:cs="Times New Roman"/>
        </w:rPr>
        <w:lastRenderedPageBreak/>
        <w:t>33) healthy_feel</w:t>
      </w:r>
      <w:sdt>
        <w:sdtPr>
          <w:tag w:val="goog_rdk_128"/>
          <w:id w:val="1321001137"/>
        </w:sdtPr>
        <w:sdtContent>
          <w:ins w:id="128" w:author="Tenenz" w:date="2021-09-26T12:14:00Z">
            <w:r>
              <w:rPr>
                <w:rFonts w:ascii="Times New Roman" w:eastAsia="Times New Roman" w:hAnsi="Times New Roman" w:cs="Times New Roman"/>
              </w:rPr>
              <w:t>ing</w:t>
            </w:r>
          </w:ins>
        </w:sdtContent>
      </w:sdt>
      <w:r>
        <w:rPr>
          <w:rFonts w:ascii="Times New Roman" w:eastAsia="Times New Roman" w:hAnsi="Times New Roman" w:cs="Times New Roman"/>
        </w:rPr>
        <w:t xml:space="preserve"> – how likely are you to agree with the following statement: “I feel very healthy!</w:t>
      </w:r>
      <w:proofErr w:type="gramStart"/>
      <w:r>
        <w:rPr>
          <w:rFonts w:ascii="Times New Roman" w:eastAsia="Times New Roman" w:hAnsi="Times New Roman" w:cs="Times New Roman"/>
        </w:rPr>
        <w:t>” ?</w:t>
      </w:r>
      <w:proofErr w:type="gramEnd"/>
    </w:p>
    <w:p w14:paraId="56C488D2" w14:textId="77777777" w:rsidR="00AC4E1A" w:rsidRDefault="00000000">
      <w:pPr>
        <w:pBdr>
          <w:top w:val="nil"/>
          <w:left w:val="nil"/>
          <w:bottom w:val="nil"/>
          <w:right w:val="nil"/>
          <w:between w:val="nil"/>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24292E"/>
        </w:rPr>
      </w:pPr>
      <w:r>
        <w:rPr>
          <w:rFonts w:ascii="Times New Roman" w:eastAsia="Times New Roman" w:hAnsi="Times New Roman" w:cs="Times New Roman"/>
          <w:color w:val="24292E"/>
        </w:rPr>
        <w:t>1 to 10 where 1 is strongly agree and 10 is strongly disagree - scale</w:t>
      </w:r>
    </w:p>
    <w:p w14:paraId="4CC1C7B1" w14:textId="77777777" w:rsidR="00AC4E1A" w:rsidRDefault="00AC4E1A">
      <w:pPr>
        <w:rPr>
          <w:rFonts w:ascii="Times New Roman" w:eastAsia="Times New Roman" w:hAnsi="Times New Roman" w:cs="Times New Roman"/>
        </w:rPr>
      </w:pPr>
    </w:p>
    <w:p w14:paraId="41169E41" w14:textId="77777777" w:rsidR="00AC4E1A" w:rsidRDefault="00000000">
      <w:pPr>
        <w:rPr>
          <w:rFonts w:ascii="Times New Roman" w:eastAsia="Times New Roman" w:hAnsi="Times New Roman" w:cs="Times New Roman"/>
        </w:rPr>
      </w:pPr>
      <w:r>
        <w:rPr>
          <w:rFonts w:ascii="Times New Roman" w:eastAsia="Times New Roman" w:hAnsi="Times New Roman" w:cs="Times New Roman"/>
        </w:rPr>
        <w:t>34) healthy_meal – what is a healthy meal? Describe in 2-3 sentences.</w:t>
      </w:r>
    </w:p>
    <w:p w14:paraId="1BC1EBFF" w14:textId="77777777" w:rsidR="00AC4E1A" w:rsidRDefault="00000000">
      <w:pPr>
        <w:rPr>
          <w:rFonts w:ascii="Times New Roman" w:eastAsia="Times New Roman" w:hAnsi="Times New Roman" w:cs="Times New Roman"/>
        </w:rPr>
      </w:pPr>
      <w:r>
        <w:rPr>
          <w:rFonts w:ascii="Times New Roman" w:eastAsia="Times New Roman" w:hAnsi="Times New Roman" w:cs="Times New Roman"/>
        </w:rPr>
        <w:t>Open ended</w:t>
      </w:r>
    </w:p>
    <w:p w14:paraId="79875AF1" w14:textId="77777777" w:rsidR="00AC4E1A" w:rsidRDefault="00AC4E1A">
      <w:pPr>
        <w:rPr>
          <w:rFonts w:ascii="Times New Roman" w:eastAsia="Times New Roman" w:hAnsi="Times New Roman" w:cs="Times New Roman"/>
        </w:rPr>
      </w:pPr>
    </w:p>
    <w:p w14:paraId="58B8D06D" w14:textId="77777777" w:rsidR="00AC4E1A" w:rsidRDefault="00000000">
      <w:pPr>
        <w:rPr>
          <w:rFonts w:ascii="Times New Roman" w:eastAsia="Times New Roman" w:hAnsi="Times New Roman" w:cs="Times New Roman"/>
        </w:rPr>
      </w:pPr>
      <w:r>
        <w:rPr>
          <w:rFonts w:ascii="Times New Roman" w:eastAsia="Times New Roman" w:hAnsi="Times New Roman" w:cs="Times New Roman"/>
        </w:rPr>
        <w:t>35) ideal_diet – describe your ideal diet in 2-3 sentences</w:t>
      </w:r>
    </w:p>
    <w:p w14:paraId="4520CF9F" w14:textId="77777777" w:rsidR="00AC4E1A" w:rsidRDefault="00000000">
      <w:pPr>
        <w:rPr>
          <w:rFonts w:ascii="Times New Roman" w:eastAsia="Times New Roman" w:hAnsi="Times New Roman" w:cs="Times New Roman"/>
        </w:rPr>
      </w:pPr>
      <w:r>
        <w:rPr>
          <w:rFonts w:ascii="Times New Roman" w:eastAsia="Times New Roman" w:hAnsi="Times New Roman" w:cs="Times New Roman"/>
        </w:rPr>
        <w:t>Open ended</w:t>
      </w:r>
    </w:p>
    <w:p w14:paraId="16C9E16E" w14:textId="77777777" w:rsidR="00AC4E1A" w:rsidRDefault="00AC4E1A">
      <w:pPr>
        <w:rPr>
          <w:rFonts w:ascii="Times New Roman" w:eastAsia="Times New Roman" w:hAnsi="Times New Roman" w:cs="Times New Roman"/>
        </w:rPr>
      </w:pPr>
    </w:p>
    <w:p w14:paraId="59D9E431" w14:textId="77777777" w:rsidR="00AC4E1A" w:rsidRDefault="00000000">
      <w:pPr>
        <w:rPr>
          <w:rFonts w:ascii="Times New Roman" w:eastAsia="Times New Roman" w:hAnsi="Times New Roman" w:cs="Times New Roman"/>
        </w:rPr>
      </w:pPr>
      <w:r>
        <w:rPr>
          <w:rFonts w:ascii="Times New Roman" w:eastAsia="Times New Roman" w:hAnsi="Times New Roman" w:cs="Times New Roman"/>
        </w:rPr>
        <w:t>36) Ideal_diet_coded</w:t>
      </w:r>
    </w:p>
    <w:p w14:paraId="17142497" w14:textId="77777777" w:rsidR="00AC4E1A" w:rsidRDefault="00AC4E1A">
      <w:pPr>
        <w:rPr>
          <w:rFonts w:ascii="Times New Roman" w:eastAsia="Times New Roman" w:hAnsi="Times New Roman" w:cs="Times New Roman"/>
        </w:rPr>
      </w:pPr>
    </w:p>
    <w:p w14:paraId="7ACC60D6" w14:textId="77777777" w:rsidR="00AC4E1A" w:rsidRDefault="00000000">
      <w:pPr>
        <w:rPr>
          <w:rFonts w:ascii="Times New Roman" w:eastAsia="Times New Roman" w:hAnsi="Times New Roman" w:cs="Times New Roman"/>
        </w:rPr>
      </w:pPr>
      <w:r>
        <w:rPr>
          <w:rFonts w:ascii="Times New Roman" w:eastAsia="Times New Roman" w:hAnsi="Times New Roman" w:cs="Times New Roman"/>
        </w:rPr>
        <w:t>1 – portion control</w:t>
      </w:r>
    </w:p>
    <w:p w14:paraId="0DABE37D" w14:textId="77777777" w:rsidR="00AC4E1A" w:rsidRDefault="00000000">
      <w:pPr>
        <w:tabs>
          <w:tab w:val="left" w:pos="4360"/>
        </w:tabs>
        <w:rPr>
          <w:rFonts w:ascii="Times New Roman" w:eastAsia="Times New Roman" w:hAnsi="Times New Roman" w:cs="Times New Roman"/>
        </w:rPr>
      </w:pPr>
      <w:r>
        <w:rPr>
          <w:rFonts w:ascii="Times New Roman" w:eastAsia="Times New Roman" w:hAnsi="Times New Roman" w:cs="Times New Roman"/>
        </w:rPr>
        <w:t>2 – adding veggies/eating healthier food/adding fruit</w:t>
      </w:r>
      <w:r>
        <w:rPr>
          <w:rFonts w:ascii="Times New Roman" w:eastAsia="Times New Roman" w:hAnsi="Times New Roman" w:cs="Times New Roman"/>
        </w:rPr>
        <w:tab/>
      </w:r>
    </w:p>
    <w:p w14:paraId="1642DBB3" w14:textId="77777777" w:rsidR="00AC4E1A" w:rsidRDefault="00000000">
      <w:pPr>
        <w:rPr>
          <w:rFonts w:ascii="Times New Roman" w:eastAsia="Times New Roman" w:hAnsi="Times New Roman" w:cs="Times New Roman"/>
        </w:rPr>
      </w:pPr>
      <w:r>
        <w:rPr>
          <w:rFonts w:ascii="Times New Roman" w:eastAsia="Times New Roman" w:hAnsi="Times New Roman" w:cs="Times New Roman"/>
        </w:rPr>
        <w:t>3 – balance</w:t>
      </w:r>
    </w:p>
    <w:p w14:paraId="1DF318BA" w14:textId="77777777" w:rsidR="00AC4E1A" w:rsidRDefault="00000000">
      <w:pPr>
        <w:rPr>
          <w:rFonts w:ascii="Times New Roman" w:eastAsia="Times New Roman" w:hAnsi="Times New Roman" w:cs="Times New Roman"/>
        </w:rPr>
      </w:pPr>
      <w:r>
        <w:rPr>
          <w:rFonts w:ascii="Times New Roman" w:eastAsia="Times New Roman" w:hAnsi="Times New Roman" w:cs="Times New Roman"/>
        </w:rPr>
        <w:t>4 – less sugar</w:t>
      </w:r>
    </w:p>
    <w:p w14:paraId="120861FA" w14:textId="77777777" w:rsidR="00AC4E1A" w:rsidRDefault="00000000">
      <w:pPr>
        <w:rPr>
          <w:rFonts w:ascii="Times New Roman" w:eastAsia="Times New Roman" w:hAnsi="Times New Roman" w:cs="Times New Roman"/>
        </w:rPr>
      </w:pPr>
      <w:r>
        <w:rPr>
          <w:rFonts w:ascii="Times New Roman" w:eastAsia="Times New Roman" w:hAnsi="Times New Roman" w:cs="Times New Roman"/>
        </w:rPr>
        <w:t>5 – home cooked/organic</w:t>
      </w:r>
    </w:p>
    <w:p w14:paraId="66A37575" w14:textId="77777777" w:rsidR="00AC4E1A" w:rsidRDefault="00000000">
      <w:pPr>
        <w:rPr>
          <w:rFonts w:ascii="Times New Roman" w:eastAsia="Times New Roman" w:hAnsi="Times New Roman" w:cs="Times New Roman"/>
        </w:rPr>
      </w:pPr>
      <w:r>
        <w:rPr>
          <w:rFonts w:ascii="Times New Roman" w:eastAsia="Times New Roman" w:hAnsi="Times New Roman" w:cs="Times New Roman"/>
        </w:rPr>
        <w:t>6 – current diet</w:t>
      </w:r>
    </w:p>
    <w:p w14:paraId="27DDE7D7" w14:textId="77777777" w:rsidR="00AC4E1A" w:rsidRDefault="00000000">
      <w:pPr>
        <w:rPr>
          <w:rFonts w:ascii="Times New Roman" w:eastAsia="Times New Roman" w:hAnsi="Times New Roman" w:cs="Times New Roman"/>
        </w:rPr>
      </w:pPr>
      <w:r>
        <w:rPr>
          <w:rFonts w:ascii="Times New Roman" w:eastAsia="Times New Roman" w:hAnsi="Times New Roman" w:cs="Times New Roman"/>
        </w:rPr>
        <w:t>7 – more protein</w:t>
      </w:r>
    </w:p>
    <w:p w14:paraId="0713F0E3" w14:textId="77777777" w:rsidR="00AC4E1A" w:rsidRDefault="00000000">
      <w:pPr>
        <w:rPr>
          <w:rFonts w:ascii="Times New Roman" w:eastAsia="Times New Roman" w:hAnsi="Times New Roman" w:cs="Times New Roman"/>
        </w:rPr>
      </w:pPr>
      <w:r>
        <w:rPr>
          <w:rFonts w:ascii="Times New Roman" w:eastAsia="Times New Roman" w:hAnsi="Times New Roman" w:cs="Times New Roman"/>
        </w:rPr>
        <w:t>8 – unclear</w:t>
      </w:r>
    </w:p>
    <w:p w14:paraId="230CD669" w14:textId="77777777" w:rsidR="00AC4E1A" w:rsidRDefault="00AC4E1A">
      <w:pPr>
        <w:rPr>
          <w:rFonts w:ascii="Times New Roman" w:eastAsia="Times New Roman" w:hAnsi="Times New Roman" w:cs="Times New Roman"/>
        </w:rPr>
      </w:pPr>
    </w:p>
    <w:p w14:paraId="3E8A387C" w14:textId="77777777" w:rsidR="00AC4E1A" w:rsidRDefault="00000000">
      <w:pPr>
        <w:rPr>
          <w:rFonts w:ascii="Times New Roman" w:eastAsia="Times New Roman" w:hAnsi="Times New Roman" w:cs="Times New Roman"/>
        </w:rPr>
      </w:pPr>
      <w:r>
        <w:rPr>
          <w:rFonts w:ascii="Times New Roman" w:eastAsia="Times New Roman" w:hAnsi="Times New Roman" w:cs="Times New Roman"/>
        </w:rPr>
        <w:t>37) income</w:t>
      </w:r>
    </w:p>
    <w:p w14:paraId="57A5CBAE" w14:textId="77777777" w:rsidR="00AC4E1A" w:rsidRDefault="00000000">
      <w:pPr>
        <w:pBdr>
          <w:top w:val="nil"/>
          <w:left w:val="nil"/>
          <w:bottom w:val="nil"/>
          <w:right w:val="nil"/>
          <w:between w:val="nil"/>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24292E"/>
        </w:rPr>
      </w:pPr>
      <w:r>
        <w:rPr>
          <w:rFonts w:ascii="Times New Roman" w:eastAsia="Times New Roman" w:hAnsi="Times New Roman" w:cs="Times New Roman"/>
          <w:color w:val="24292E"/>
        </w:rPr>
        <w:t xml:space="preserve">1 - less than $15,000 </w:t>
      </w:r>
    </w:p>
    <w:sdt>
      <w:sdtPr>
        <w:tag w:val="goog_rdk_130"/>
        <w:id w:val="-181433869"/>
      </w:sdtPr>
      <w:sdtContent>
        <w:p w14:paraId="0E83BBDD" w14:textId="77777777" w:rsidR="00AC4E1A" w:rsidRDefault="00000000">
          <w:pPr>
            <w:pBdr>
              <w:top w:val="nil"/>
              <w:left w:val="nil"/>
              <w:bottom w:val="nil"/>
              <w:right w:val="nil"/>
              <w:between w:val="nil"/>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del w:id="129" w:author="Dhanashree Gurav" w:date="2021-06-07T09:25:00Z"/>
              <w:rFonts w:ascii="Times New Roman" w:eastAsia="Times New Roman" w:hAnsi="Times New Roman" w:cs="Times New Roman"/>
              <w:color w:val="24292E"/>
            </w:rPr>
          </w:pPr>
          <w:r>
            <w:rPr>
              <w:rFonts w:ascii="Times New Roman" w:eastAsia="Times New Roman" w:hAnsi="Times New Roman" w:cs="Times New Roman"/>
              <w:color w:val="24292E"/>
            </w:rPr>
            <w:t xml:space="preserve">2 - $15,001 to $30,000 </w:t>
          </w:r>
          <w:sdt>
            <w:sdtPr>
              <w:tag w:val="goog_rdk_129"/>
              <w:id w:val="1444185633"/>
            </w:sdtPr>
            <w:sdtContent/>
          </w:sdt>
        </w:p>
      </w:sdtContent>
    </w:sdt>
    <w:p w14:paraId="6ECAC51B" w14:textId="77777777" w:rsidR="00AC4E1A" w:rsidRDefault="00000000">
      <w:pPr>
        <w:pBdr>
          <w:top w:val="nil"/>
          <w:left w:val="nil"/>
          <w:bottom w:val="nil"/>
          <w:right w:val="nil"/>
          <w:between w:val="nil"/>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24292E"/>
        </w:rPr>
      </w:pPr>
      <w:r>
        <w:rPr>
          <w:rFonts w:ascii="Times New Roman" w:eastAsia="Times New Roman" w:hAnsi="Times New Roman" w:cs="Times New Roman"/>
          <w:color w:val="24292E"/>
        </w:rPr>
        <w:t xml:space="preserve">3 - $30,001 to $50,000 </w:t>
      </w:r>
    </w:p>
    <w:p w14:paraId="73F88302" w14:textId="77777777" w:rsidR="00AC4E1A" w:rsidRDefault="00000000">
      <w:pPr>
        <w:pBdr>
          <w:top w:val="nil"/>
          <w:left w:val="nil"/>
          <w:bottom w:val="nil"/>
          <w:right w:val="nil"/>
          <w:between w:val="nil"/>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24292E"/>
        </w:rPr>
      </w:pPr>
      <w:r>
        <w:rPr>
          <w:rFonts w:ascii="Times New Roman" w:eastAsia="Times New Roman" w:hAnsi="Times New Roman" w:cs="Times New Roman"/>
          <w:color w:val="24292E"/>
        </w:rPr>
        <w:t xml:space="preserve">4 - $50,001 to $70,000 </w:t>
      </w:r>
    </w:p>
    <w:p w14:paraId="1FC6DAA4" w14:textId="77777777" w:rsidR="00AC4E1A" w:rsidRDefault="00000000">
      <w:pPr>
        <w:pBdr>
          <w:top w:val="nil"/>
          <w:left w:val="nil"/>
          <w:bottom w:val="nil"/>
          <w:right w:val="nil"/>
          <w:between w:val="nil"/>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24292E"/>
        </w:rPr>
      </w:pPr>
      <w:r>
        <w:rPr>
          <w:rFonts w:ascii="Times New Roman" w:eastAsia="Times New Roman" w:hAnsi="Times New Roman" w:cs="Times New Roman"/>
          <w:color w:val="24292E"/>
        </w:rPr>
        <w:t xml:space="preserve">5 - $70,001 to $100,000 </w:t>
      </w:r>
    </w:p>
    <w:p w14:paraId="2ABE833F" w14:textId="77777777" w:rsidR="00AC4E1A" w:rsidRDefault="00000000">
      <w:pPr>
        <w:pBdr>
          <w:top w:val="nil"/>
          <w:left w:val="nil"/>
          <w:bottom w:val="nil"/>
          <w:right w:val="nil"/>
          <w:between w:val="nil"/>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24292E"/>
        </w:rPr>
      </w:pPr>
      <w:r>
        <w:rPr>
          <w:rFonts w:ascii="Times New Roman" w:eastAsia="Times New Roman" w:hAnsi="Times New Roman" w:cs="Times New Roman"/>
          <w:color w:val="24292E"/>
        </w:rPr>
        <w:t>6 - higher than $100,000</w:t>
      </w:r>
    </w:p>
    <w:p w14:paraId="69BDCE2B" w14:textId="77777777" w:rsidR="00AC4E1A" w:rsidRDefault="00AC4E1A">
      <w:pPr>
        <w:rPr>
          <w:rFonts w:ascii="Times New Roman" w:eastAsia="Times New Roman" w:hAnsi="Times New Roman" w:cs="Times New Roman"/>
        </w:rPr>
      </w:pPr>
    </w:p>
    <w:p w14:paraId="319B2FFF" w14:textId="77777777" w:rsidR="00AC4E1A" w:rsidRDefault="00000000">
      <w:pPr>
        <w:rPr>
          <w:rFonts w:ascii="Times New Roman" w:eastAsia="Times New Roman" w:hAnsi="Times New Roman" w:cs="Times New Roman"/>
        </w:rPr>
      </w:pPr>
      <w:r>
        <w:rPr>
          <w:rFonts w:ascii="Times New Roman" w:eastAsia="Times New Roman" w:hAnsi="Times New Roman" w:cs="Times New Roman"/>
        </w:rPr>
        <w:t>38) indian_food – how likely are you to eat indian food when available</w:t>
      </w:r>
    </w:p>
    <w:p w14:paraId="298D2474" w14:textId="77777777" w:rsidR="00AC4E1A" w:rsidRDefault="00000000">
      <w:pPr>
        <w:pBdr>
          <w:top w:val="nil"/>
          <w:left w:val="nil"/>
          <w:bottom w:val="nil"/>
          <w:right w:val="nil"/>
          <w:between w:val="nil"/>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24292E"/>
        </w:rPr>
      </w:pPr>
      <w:r>
        <w:rPr>
          <w:rFonts w:ascii="Times New Roman" w:eastAsia="Times New Roman" w:hAnsi="Times New Roman" w:cs="Times New Roman"/>
          <w:color w:val="24292E"/>
        </w:rPr>
        <w:t xml:space="preserve">1 - very unlikely </w:t>
      </w:r>
    </w:p>
    <w:p w14:paraId="26BC2F50" w14:textId="77777777" w:rsidR="00AC4E1A" w:rsidRDefault="00000000">
      <w:pPr>
        <w:pBdr>
          <w:top w:val="nil"/>
          <w:left w:val="nil"/>
          <w:bottom w:val="nil"/>
          <w:right w:val="nil"/>
          <w:between w:val="nil"/>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24292E"/>
        </w:rPr>
      </w:pPr>
      <w:r>
        <w:rPr>
          <w:rFonts w:ascii="Times New Roman" w:eastAsia="Times New Roman" w:hAnsi="Times New Roman" w:cs="Times New Roman"/>
          <w:color w:val="24292E"/>
        </w:rPr>
        <w:t xml:space="preserve">2 - unlikely </w:t>
      </w:r>
    </w:p>
    <w:p w14:paraId="1C6FDA3E" w14:textId="77777777" w:rsidR="00AC4E1A" w:rsidRDefault="00000000">
      <w:pPr>
        <w:pBdr>
          <w:top w:val="nil"/>
          <w:left w:val="nil"/>
          <w:bottom w:val="nil"/>
          <w:right w:val="nil"/>
          <w:between w:val="nil"/>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24292E"/>
        </w:rPr>
      </w:pPr>
      <w:r>
        <w:rPr>
          <w:rFonts w:ascii="Times New Roman" w:eastAsia="Times New Roman" w:hAnsi="Times New Roman" w:cs="Times New Roman"/>
          <w:color w:val="24292E"/>
        </w:rPr>
        <w:t xml:space="preserve">3 - neutral </w:t>
      </w:r>
    </w:p>
    <w:p w14:paraId="0A144F9F" w14:textId="77777777" w:rsidR="00AC4E1A" w:rsidRDefault="00000000">
      <w:pPr>
        <w:pBdr>
          <w:top w:val="nil"/>
          <w:left w:val="nil"/>
          <w:bottom w:val="nil"/>
          <w:right w:val="nil"/>
          <w:between w:val="nil"/>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24292E"/>
        </w:rPr>
      </w:pPr>
      <w:r>
        <w:rPr>
          <w:rFonts w:ascii="Times New Roman" w:eastAsia="Times New Roman" w:hAnsi="Times New Roman" w:cs="Times New Roman"/>
          <w:color w:val="24292E"/>
        </w:rPr>
        <w:t xml:space="preserve">4 - likely </w:t>
      </w:r>
    </w:p>
    <w:p w14:paraId="483F4B19" w14:textId="77777777" w:rsidR="00AC4E1A" w:rsidRDefault="00000000">
      <w:pPr>
        <w:pBdr>
          <w:top w:val="nil"/>
          <w:left w:val="nil"/>
          <w:bottom w:val="nil"/>
          <w:right w:val="nil"/>
          <w:between w:val="nil"/>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24292E"/>
        </w:rPr>
      </w:pPr>
      <w:r>
        <w:rPr>
          <w:rFonts w:ascii="Times New Roman" w:eastAsia="Times New Roman" w:hAnsi="Times New Roman" w:cs="Times New Roman"/>
          <w:color w:val="24292E"/>
        </w:rPr>
        <w:t xml:space="preserve">5 - very likely </w:t>
      </w:r>
    </w:p>
    <w:p w14:paraId="3F30CABC" w14:textId="77777777" w:rsidR="00AC4E1A" w:rsidRDefault="00AC4E1A">
      <w:pPr>
        <w:rPr>
          <w:rFonts w:ascii="Times New Roman" w:eastAsia="Times New Roman" w:hAnsi="Times New Roman" w:cs="Times New Roman"/>
        </w:rPr>
      </w:pPr>
    </w:p>
    <w:p w14:paraId="4DDE612B" w14:textId="77777777" w:rsidR="00AC4E1A" w:rsidRDefault="00AC4E1A">
      <w:pPr>
        <w:rPr>
          <w:rFonts w:ascii="Times New Roman" w:eastAsia="Times New Roman" w:hAnsi="Times New Roman" w:cs="Times New Roman"/>
        </w:rPr>
      </w:pPr>
    </w:p>
    <w:p w14:paraId="67428469" w14:textId="77777777" w:rsidR="00AC4E1A" w:rsidRDefault="00000000">
      <w:pPr>
        <w:rPr>
          <w:rFonts w:ascii="Times New Roman" w:eastAsia="Times New Roman" w:hAnsi="Times New Roman" w:cs="Times New Roman"/>
        </w:rPr>
      </w:pPr>
      <w:r>
        <w:rPr>
          <w:rFonts w:ascii="Times New Roman" w:eastAsia="Times New Roman" w:hAnsi="Times New Roman" w:cs="Times New Roman"/>
        </w:rPr>
        <w:t>39) Italian_food – how likely are you to eat Italian food when available?</w:t>
      </w:r>
    </w:p>
    <w:p w14:paraId="7DDEAF85" w14:textId="77777777" w:rsidR="00AC4E1A" w:rsidRDefault="00AC4E1A">
      <w:pPr>
        <w:rPr>
          <w:rFonts w:ascii="Times New Roman" w:eastAsia="Times New Roman" w:hAnsi="Times New Roman" w:cs="Times New Roman"/>
        </w:rPr>
      </w:pPr>
    </w:p>
    <w:p w14:paraId="6300796D" w14:textId="77777777" w:rsidR="00AC4E1A" w:rsidRDefault="00000000">
      <w:pPr>
        <w:pBdr>
          <w:top w:val="nil"/>
          <w:left w:val="nil"/>
          <w:bottom w:val="nil"/>
          <w:right w:val="nil"/>
          <w:between w:val="nil"/>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24292E"/>
        </w:rPr>
      </w:pPr>
      <w:r>
        <w:rPr>
          <w:rFonts w:ascii="Times New Roman" w:eastAsia="Times New Roman" w:hAnsi="Times New Roman" w:cs="Times New Roman"/>
          <w:color w:val="24292E"/>
        </w:rPr>
        <w:t xml:space="preserve">1 - very unlikely </w:t>
      </w:r>
    </w:p>
    <w:p w14:paraId="243F2B08" w14:textId="77777777" w:rsidR="00AC4E1A" w:rsidRDefault="00000000">
      <w:pPr>
        <w:pBdr>
          <w:top w:val="nil"/>
          <w:left w:val="nil"/>
          <w:bottom w:val="nil"/>
          <w:right w:val="nil"/>
          <w:between w:val="nil"/>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24292E"/>
        </w:rPr>
      </w:pPr>
      <w:r>
        <w:rPr>
          <w:rFonts w:ascii="Times New Roman" w:eastAsia="Times New Roman" w:hAnsi="Times New Roman" w:cs="Times New Roman"/>
          <w:color w:val="24292E"/>
        </w:rPr>
        <w:t xml:space="preserve">2 - unlikely </w:t>
      </w:r>
    </w:p>
    <w:p w14:paraId="2662A2FB" w14:textId="77777777" w:rsidR="00AC4E1A" w:rsidRDefault="00000000">
      <w:pPr>
        <w:pBdr>
          <w:top w:val="nil"/>
          <w:left w:val="nil"/>
          <w:bottom w:val="nil"/>
          <w:right w:val="nil"/>
          <w:between w:val="nil"/>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24292E"/>
        </w:rPr>
      </w:pPr>
      <w:r>
        <w:rPr>
          <w:rFonts w:ascii="Times New Roman" w:eastAsia="Times New Roman" w:hAnsi="Times New Roman" w:cs="Times New Roman"/>
          <w:color w:val="24292E"/>
        </w:rPr>
        <w:t xml:space="preserve">3 - neutral </w:t>
      </w:r>
    </w:p>
    <w:p w14:paraId="31133F31" w14:textId="77777777" w:rsidR="00AC4E1A" w:rsidRDefault="00000000">
      <w:pPr>
        <w:pBdr>
          <w:top w:val="nil"/>
          <w:left w:val="nil"/>
          <w:bottom w:val="nil"/>
          <w:right w:val="nil"/>
          <w:between w:val="nil"/>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24292E"/>
        </w:rPr>
      </w:pPr>
      <w:r>
        <w:rPr>
          <w:rFonts w:ascii="Times New Roman" w:eastAsia="Times New Roman" w:hAnsi="Times New Roman" w:cs="Times New Roman"/>
          <w:color w:val="24292E"/>
        </w:rPr>
        <w:t xml:space="preserve">4 - likely </w:t>
      </w:r>
    </w:p>
    <w:p w14:paraId="4A6C03A1" w14:textId="77777777" w:rsidR="00AC4E1A" w:rsidRDefault="00000000">
      <w:pPr>
        <w:pBdr>
          <w:top w:val="nil"/>
          <w:left w:val="nil"/>
          <w:bottom w:val="nil"/>
          <w:right w:val="nil"/>
          <w:between w:val="nil"/>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24292E"/>
        </w:rPr>
      </w:pPr>
      <w:r>
        <w:rPr>
          <w:rFonts w:ascii="Times New Roman" w:eastAsia="Times New Roman" w:hAnsi="Times New Roman" w:cs="Times New Roman"/>
          <w:color w:val="24292E"/>
        </w:rPr>
        <w:t xml:space="preserve">5 - very likely </w:t>
      </w:r>
    </w:p>
    <w:p w14:paraId="2CD4269C" w14:textId="77777777" w:rsidR="00AC4E1A" w:rsidRDefault="00AC4E1A">
      <w:pPr>
        <w:rPr>
          <w:rFonts w:ascii="Times New Roman" w:eastAsia="Times New Roman" w:hAnsi="Times New Roman" w:cs="Times New Roman"/>
        </w:rPr>
      </w:pPr>
    </w:p>
    <w:p w14:paraId="61D9F075" w14:textId="77777777" w:rsidR="00AC4E1A" w:rsidRDefault="00000000">
      <w:pPr>
        <w:rPr>
          <w:rFonts w:ascii="Times New Roman" w:eastAsia="Times New Roman" w:hAnsi="Times New Roman" w:cs="Times New Roman"/>
        </w:rPr>
      </w:pPr>
      <w:r>
        <w:rPr>
          <w:rFonts w:ascii="Times New Roman" w:eastAsia="Times New Roman" w:hAnsi="Times New Roman" w:cs="Times New Roman"/>
        </w:rPr>
        <w:t>40) life_rewarding – how likely are you to agree with the following statement: “I feel life is very rewarding!</w:t>
      </w:r>
      <w:proofErr w:type="gramStart"/>
      <w:r>
        <w:rPr>
          <w:rFonts w:ascii="Times New Roman" w:eastAsia="Times New Roman" w:hAnsi="Times New Roman" w:cs="Times New Roman"/>
        </w:rPr>
        <w:t>” ?</w:t>
      </w:r>
      <w:proofErr w:type="gramEnd"/>
    </w:p>
    <w:p w14:paraId="00EAA4C8" w14:textId="77777777" w:rsidR="00AC4E1A" w:rsidRDefault="00000000">
      <w:pPr>
        <w:pBdr>
          <w:top w:val="nil"/>
          <w:left w:val="nil"/>
          <w:bottom w:val="nil"/>
          <w:right w:val="nil"/>
          <w:between w:val="nil"/>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24292E"/>
        </w:rPr>
      </w:pPr>
      <w:r>
        <w:rPr>
          <w:rFonts w:ascii="Times New Roman" w:eastAsia="Times New Roman" w:hAnsi="Times New Roman" w:cs="Times New Roman"/>
          <w:color w:val="24292E"/>
        </w:rPr>
        <w:lastRenderedPageBreak/>
        <w:t>1 to 10 where 1 is strongly agree and 10 is strongly disagree - scale</w:t>
      </w:r>
    </w:p>
    <w:p w14:paraId="44C02BD4" w14:textId="77777777" w:rsidR="00AC4E1A" w:rsidRDefault="00AC4E1A">
      <w:pPr>
        <w:rPr>
          <w:rFonts w:ascii="Times New Roman" w:eastAsia="Times New Roman" w:hAnsi="Times New Roman" w:cs="Times New Roman"/>
        </w:rPr>
      </w:pPr>
    </w:p>
    <w:p w14:paraId="1B5E2D13" w14:textId="77777777" w:rsidR="00AC4E1A" w:rsidRDefault="00000000">
      <w:pPr>
        <w:rPr>
          <w:rFonts w:ascii="Times New Roman" w:eastAsia="Times New Roman" w:hAnsi="Times New Roman" w:cs="Times New Roman"/>
        </w:rPr>
      </w:pPr>
      <w:r>
        <w:rPr>
          <w:rFonts w:ascii="Times New Roman" w:eastAsia="Times New Roman" w:hAnsi="Times New Roman" w:cs="Times New Roman"/>
        </w:rPr>
        <w:t>41) marital_status</w:t>
      </w:r>
    </w:p>
    <w:p w14:paraId="06F3F4AB" w14:textId="77777777" w:rsidR="00AC4E1A" w:rsidRDefault="00000000">
      <w:pPr>
        <w:pBdr>
          <w:top w:val="nil"/>
          <w:left w:val="nil"/>
          <w:bottom w:val="nil"/>
          <w:right w:val="nil"/>
          <w:between w:val="nil"/>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24292E"/>
        </w:rPr>
      </w:pPr>
      <w:r>
        <w:rPr>
          <w:rFonts w:ascii="Times New Roman" w:eastAsia="Times New Roman" w:hAnsi="Times New Roman" w:cs="Times New Roman"/>
          <w:color w:val="24292E"/>
        </w:rPr>
        <w:t xml:space="preserve">1 -Single </w:t>
      </w:r>
    </w:p>
    <w:p w14:paraId="57FDF187" w14:textId="77777777" w:rsidR="00AC4E1A" w:rsidRDefault="00000000">
      <w:pPr>
        <w:pBdr>
          <w:top w:val="nil"/>
          <w:left w:val="nil"/>
          <w:bottom w:val="nil"/>
          <w:right w:val="nil"/>
          <w:between w:val="nil"/>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24292E"/>
        </w:rPr>
      </w:pPr>
      <w:r>
        <w:rPr>
          <w:rFonts w:ascii="Times New Roman" w:eastAsia="Times New Roman" w:hAnsi="Times New Roman" w:cs="Times New Roman"/>
          <w:color w:val="24292E"/>
        </w:rPr>
        <w:t xml:space="preserve">2 - In a relationship </w:t>
      </w:r>
    </w:p>
    <w:p w14:paraId="4427A4BB" w14:textId="77777777" w:rsidR="00AC4E1A" w:rsidRDefault="00000000">
      <w:pPr>
        <w:pBdr>
          <w:top w:val="nil"/>
          <w:left w:val="nil"/>
          <w:bottom w:val="nil"/>
          <w:right w:val="nil"/>
          <w:between w:val="nil"/>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24292E"/>
        </w:rPr>
      </w:pPr>
      <w:r>
        <w:rPr>
          <w:rFonts w:ascii="Times New Roman" w:eastAsia="Times New Roman" w:hAnsi="Times New Roman" w:cs="Times New Roman"/>
          <w:color w:val="24292E"/>
        </w:rPr>
        <w:t xml:space="preserve">3 - Cohabiting </w:t>
      </w:r>
    </w:p>
    <w:p w14:paraId="3FE767DC" w14:textId="77777777" w:rsidR="00AC4E1A" w:rsidRDefault="00000000">
      <w:pPr>
        <w:pBdr>
          <w:top w:val="nil"/>
          <w:left w:val="nil"/>
          <w:bottom w:val="nil"/>
          <w:right w:val="nil"/>
          <w:between w:val="nil"/>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24292E"/>
        </w:rPr>
      </w:pPr>
      <w:r>
        <w:rPr>
          <w:rFonts w:ascii="Times New Roman" w:eastAsia="Times New Roman" w:hAnsi="Times New Roman" w:cs="Times New Roman"/>
          <w:color w:val="24292E"/>
        </w:rPr>
        <w:t xml:space="preserve">4 - Married </w:t>
      </w:r>
    </w:p>
    <w:p w14:paraId="2B88392A" w14:textId="77777777" w:rsidR="00AC4E1A" w:rsidRDefault="00000000">
      <w:pPr>
        <w:pBdr>
          <w:top w:val="nil"/>
          <w:left w:val="nil"/>
          <w:bottom w:val="nil"/>
          <w:right w:val="nil"/>
          <w:between w:val="nil"/>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24292E"/>
        </w:rPr>
      </w:pPr>
      <w:r>
        <w:rPr>
          <w:rFonts w:ascii="Times New Roman" w:eastAsia="Times New Roman" w:hAnsi="Times New Roman" w:cs="Times New Roman"/>
          <w:color w:val="24292E"/>
        </w:rPr>
        <w:t xml:space="preserve">5 - Divorced </w:t>
      </w:r>
    </w:p>
    <w:p w14:paraId="2405DCB9" w14:textId="77777777" w:rsidR="00AC4E1A" w:rsidRDefault="00000000">
      <w:pPr>
        <w:pBdr>
          <w:top w:val="nil"/>
          <w:left w:val="nil"/>
          <w:bottom w:val="nil"/>
          <w:right w:val="nil"/>
          <w:between w:val="nil"/>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24292E"/>
        </w:rPr>
      </w:pPr>
      <w:r>
        <w:rPr>
          <w:rFonts w:ascii="Times New Roman" w:eastAsia="Times New Roman" w:hAnsi="Times New Roman" w:cs="Times New Roman"/>
          <w:color w:val="24292E"/>
        </w:rPr>
        <w:t>6 - Widowed</w:t>
      </w:r>
    </w:p>
    <w:p w14:paraId="0FF15E3B" w14:textId="77777777" w:rsidR="00AC4E1A" w:rsidRDefault="00AC4E1A">
      <w:pPr>
        <w:rPr>
          <w:rFonts w:ascii="Times New Roman" w:eastAsia="Times New Roman" w:hAnsi="Times New Roman" w:cs="Times New Roman"/>
        </w:rPr>
      </w:pPr>
    </w:p>
    <w:p w14:paraId="39B8B9AD" w14:textId="77777777" w:rsidR="00AC4E1A" w:rsidRDefault="00AC4E1A">
      <w:pPr>
        <w:rPr>
          <w:rFonts w:ascii="Times New Roman" w:eastAsia="Times New Roman" w:hAnsi="Times New Roman" w:cs="Times New Roman"/>
        </w:rPr>
      </w:pPr>
    </w:p>
    <w:p w14:paraId="7EB7FD2F" w14:textId="77777777" w:rsidR="00AC4E1A" w:rsidRDefault="00000000">
      <w:pPr>
        <w:rPr>
          <w:rFonts w:ascii="Times New Roman" w:eastAsia="Times New Roman" w:hAnsi="Times New Roman" w:cs="Times New Roman"/>
        </w:rPr>
      </w:pPr>
      <w:r>
        <w:rPr>
          <w:rFonts w:ascii="Times New Roman" w:eastAsia="Times New Roman" w:hAnsi="Times New Roman" w:cs="Times New Roman"/>
        </w:rPr>
        <w:t>42) meals_dinner_friend – What would you serve to a friend for dinner?</w:t>
      </w:r>
    </w:p>
    <w:p w14:paraId="7378DE05" w14:textId="77777777" w:rsidR="00AC4E1A" w:rsidRDefault="00000000">
      <w:pPr>
        <w:rPr>
          <w:rFonts w:ascii="Times New Roman" w:eastAsia="Times New Roman" w:hAnsi="Times New Roman" w:cs="Times New Roman"/>
        </w:rPr>
      </w:pPr>
      <w:r>
        <w:rPr>
          <w:rFonts w:ascii="Times New Roman" w:eastAsia="Times New Roman" w:hAnsi="Times New Roman" w:cs="Times New Roman"/>
        </w:rPr>
        <w:t>Open ended</w:t>
      </w:r>
    </w:p>
    <w:p w14:paraId="7EEA6005" w14:textId="77777777" w:rsidR="00AC4E1A" w:rsidRDefault="00AC4E1A">
      <w:pPr>
        <w:rPr>
          <w:rFonts w:ascii="Times New Roman" w:eastAsia="Times New Roman" w:hAnsi="Times New Roman" w:cs="Times New Roman"/>
        </w:rPr>
      </w:pPr>
    </w:p>
    <w:p w14:paraId="0072A9EA" w14:textId="77777777" w:rsidR="00AC4E1A" w:rsidRDefault="00000000">
      <w:pPr>
        <w:pBdr>
          <w:top w:val="nil"/>
          <w:left w:val="nil"/>
          <w:bottom w:val="nil"/>
          <w:right w:val="nil"/>
          <w:between w:val="nil"/>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0000"/>
        </w:rPr>
      </w:pPr>
      <w:r>
        <w:rPr>
          <w:rFonts w:ascii="Times New Roman" w:eastAsia="Times New Roman" w:hAnsi="Times New Roman" w:cs="Times New Roman"/>
          <w:color w:val="000000"/>
        </w:rPr>
        <w:t>43) mother</w:t>
      </w:r>
      <w:sdt>
        <w:sdtPr>
          <w:tag w:val="goog_rdk_131"/>
          <w:id w:val="-1742171357"/>
        </w:sdtPr>
        <w:sdtContent>
          <w:del w:id="130" w:author="Tenenz" w:date="2021-09-26T12:15:00Z">
            <w:r>
              <w:rPr>
                <w:rFonts w:ascii="Times New Roman" w:eastAsia="Times New Roman" w:hAnsi="Times New Roman" w:cs="Times New Roman"/>
                <w:color w:val="000000"/>
              </w:rPr>
              <w:delText>s</w:delText>
            </w:r>
          </w:del>
        </w:sdtContent>
      </w:sdt>
      <w:r>
        <w:rPr>
          <w:rFonts w:ascii="Times New Roman" w:eastAsia="Times New Roman" w:hAnsi="Times New Roman" w:cs="Times New Roman"/>
          <w:color w:val="000000"/>
        </w:rPr>
        <w:t xml:space="preserve">_education </w:t>
      </w:r>
    </w:p>
    <w:p w14:paraId="49ED207E" w14:textId="77777777" w:rsidR="00AC4E1A" w:rsidRDefault="00000000">
      <w:pPr>
        <w:pBdr>
          <w:top w:val="nil"/>
          <w:left w:val="nil"/>
          <w:bottom w:val="nil"/>
          <w:right w:val="nil"/>
          <w:between w:val="nil"/>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24292E"/>
        </w:rPr>
      </w:pPr>
      <w:r>
        <w:rPr>
          <w:rFonts w:ascii="Times New Roman" w:eastAsia="Times New Roman" w:hAnsi="Times New Roman" w:cs="Times New Roman"/>
          <w:color w:val="24292E"/>
        </w:rPr>
        <w:t xml:space="preserve">1 - less than high school </w:t>
      </w:r>
    </w:p>
    <w:p w14:paraId="29045B3E" w14:textId="77777777" w:rsidR="00AC4E1A" w:rsidRDefault="00000000">
      <w:pPr>
        <w:pBdr>
          <w:top w:val="nil"/>
          <w:left w:val="nil"/>
          <w:bottom w:val="nil"/>
          <w:right w:val="nil"/>
          <w:between w:val="nil"/>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24292E"/>
        </w:rPr>
      </w:pPr>
      <w:r>
        <w:rPr>
          <w:rFonts w:ascii="Times New Roman" w:eastAsia="Times New Roman" w:hAnsi="Times New Roman" w:cs="Times New Roman"/>
          <w:color w:val="24292E"/>
        </w:rPr>
        <w:t xml:space="preserve">2 - high school degree </w:t>
      </w:r>
    </w:p>
    <w:p w14:paraId="272D13D2" w14:textId="77777777" w:rsidR="00AC4E1A" w:rsidRDefault="00000000">
      <w:pPr>
        <w:pBdr>
          <w:top w:val="nil"/>
          <w:left w:val="nil"/>
          <w:bottom w:val="nil"/>
          <w:right w:val="nil"/>
          <w:between w:val="nil"/>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24292E"/>
        </w:rPr>
      </w:pPr>
      <w:r>
        <w:rPr>
          <w:rFonts w:ascii="Times New Roman" w:eastAsia="Times New Roman" w:hAnsi="Times New Roman" w:cs="Times New Roman"/>
          <w:color w:val="24292E"/>
        </w:rPr>
        <w:t xml:space="preserve">3 - some college degree </w:t>
      </w:r>
    </w:p>
    <w:p w14:paraId="075E1EE8" w14:textId="77777777" w:rsidR="00AC4E1A" w:rsidRDefault="00000000">
      <w:pPr>
        <w:pBdr>
          <w:top w:val="nil"/>
          <w:left w:val="nil"/>
          <w:bottom w:val="nil"/>
          <w:right w:val="nil"/>
          <w:between w:val="nil"/>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24292E"/>
        </w:rPr>
      </w:pPr>
      <w:r>
        <w:rPr>
          <w:rFonts w:ascii="Times New Roman" w:eastAsia="Times New Roman" w:hAnsi="Times New Roman" w:cs="Times New Roman"/>
          <w:color w:val="24292E"/>
        </w:rPr>
        <w:t xml:space="preserve">4 - college degree </w:t>
      </w:r>
    </w:p>
    <w:p w14:paraId="40D465ED" w14:textId="77777777" w:rsidR="00AC4E1A" w:rsidRDefault="00000000">
      <w:pPr>
        <w:pBdr>
          <w:top w:val="nil"/>
          <w:left w:val="nil"/>
          <w:bottom w:val="nil"/>
          <w:right w:val="nil"/>
          <w:between w:val="nil"/>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24292E"/>
        </w:rPr>
      </w:pPr>
      <w:r>
        <w:rPr>
          <w:rFonts w:ascii="Times New Roman" w:eastAsia="Times New Roman" w:hAnsi="Times New Roman" w:cs="Times New Roman"/>
          <w:color w:val="24292E"/>
        </w:rPr>
        <w:t>5 - graduate degree</w:t>
      </w:r>
    </w:p>
    <w:p w14:paraId="2F56FF0E" w14:textId="77777777" w:rsidR="00AC4E1A" w:rsidRDefault="00AC4E1A">
      <w:pPr>
        <w:rPr>
          <w:rFonts w:ascii="Times New Roman" w:eastAsia="Times New Roman" w:hAnsi="Times New Roman" w:cs="Times New Roman"/>
        </w:rPr>
      </w:pPr>
    </w:p>
    <w:p w14:paraId="37837A47" w14:textId="77777777" w:rsidR="00AC4E1A" w:rsidRDefault="00000000">
      <w:pPr>
        <w:rPr>
          <w:rFonts w:ascii="Times New Roman" w:eastAsia="Times New Roman" w:hAnsi="Times New Roman" w:cs="Times New Roman"/>
        </w:rPr>
      </w:pPr>
      <w:r>
        <w:rPr>
          <w:rFonts w:ascii="Times New Roman" w:eastAsia="Times New Roman" w:hAnsi="Times New Roman" w:cs="Times New Roman"/>
        </w:rPr>
        <w:t>44) mother</w:t>
      </w:r>
      <w:sdt>
        <w:sdtPr>
          <w:tag w:val="goog_rdk_132"/>
          <w:id w:val="-104964759"/>
        </w:sdtPr>
        <w:sdtContent>
          <w:del w:id="131" w:author="Tenenz" w:date="2021-09-26T12:15:00Z">
            <w:r>
              <w:rPr>
                <w:rFonts w:ascii="Times New Roman" w:eastAsia="Times New Roman" w:hAnsi="Times New Roman" w:cs="Times New Roman"/>
              </w:rPr>
              <w:delText>s</w:delText>
            </w:r>
          </w:del>
        </w:sdtContent>
      </w:sdt>
      <w:r>
        <w:rPr>
          <w:rFonts w:ascii="Times New Roman" w:eastAsia="Times New Roman" w:hAnsi="Times New Roman" w:cs="Times New Roman"/>
        </w:rPr>
        <w:t xml:space="preserve">_profession – what is your mother’s profession? </w:t>
      </w:r>
    </w:p>
    <w:p w14:paraId="49F6C67E" w14:textId="77777777" w:rsidR="00AC4E1A" w:rsidRDefault="00AC4E1A">
      <w:pPr>
        <w:rPr>
          <w:rFonts w:ascii="Times New Roman" w:eastAsia="Times New Roman" w:hAnsi="Times New Roman" w:cs="Times New Roman"/>
        </w:rPr>
      </w:pPr>
    </w:p>
    <w:p w14:paraId="1B299B4E" w14:textId="77777777" w:rsidR="00AC4E1A" w:rsidRDefault="00000000">
      <w:pPr>
        <w:pBdr>
          <w:top w:val="nil"/>
          <w:left w:val="nil"/>
          <w:bottom w:val="nil"/>
          <w:right w:val="nil"/>
          <w:between w:val="nil"/>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24292E"/>
        </w:rPr>
      </w:pPr>
      <w:r>
        <w:rPr>
          <w:rFonts w:ascii="Times New Roman" w:eastAsia="Times New Roman" w:hAnsi="Times New Roman" w:cs="Times New Roman"/>
          <w:color w:val="000000"/>
        </w:rPr>
        <w:t xml:space="preserve">45) nutritional_check - </w:t>
      </w:r>
      <w:r>
        <w:rPr>
          <w:rFonts w:ascii="Times New Roman" w:eastAsia="Times New Roman" w:hAnsi="Times New Roman" w:cs="Times New Roman"/>
          <w:color w:val="24292E"/>
        </w:rPr>
        <w:t xml:space="preserve">checking nutritional values frequency </w:t>
      </w:r>
    </w:p>
    <w:p w14:paraId="2637B669" w14:textId="77777777" w:rsidR="00AC4E1A" w:rsidRDefault="00000000">
      <w:pPr>
        <w:pBdr>
          <w:top w:val="nil"/>
          <w:left w:val="nil"/>
          <w:bottom w:val="nil"/>
          <w:right w:val="nil"/>
          <w:between w:val="nil"/>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24292E"/>
        </w:rPr>
      </w:pPr>
      <w:r>
        <w:rPr>
          <w:rFonts w:ascii="Times New Roman" w:eastAsia="Times New Roman" w:hAnsi="Times New Roman" w:cs="Times New Roman"/>
          <w:color w:val="24292E"/>
        </w:rPr>
        <w:t xml:space="preserve">1 - never </w:t>
      </w:r>
    </w:p>
    <w:p w14:paraId="425DA107" w14:textId="77777777" w:rsidR="00AC4E1A" w:rsidRDefault="00000000">
      <w:pPr>
        <w:pBdr>
          <w:top w:val="nil"/>
          <w:left w:val="nil"/>
          <w:bottom w:val="nil"/>
          <w:right w:val="nil"/>
          <w:between w:val="nil"/>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24292E"/>
        </w:rPr>
      </w:pPr>
      <w:r>
        <w:rPr>
          <w:rFonts w:ascii="Times New Roman" w:eastAsia="Times New Roman" w:hAnsi="Times New Roman" w:cs="Times New Roman"/>
          <w:color w:val="24292E"/>
        </w:rPr>
        <w:t xml:space="preserve">2 - on certain products only </w:t>
      </w:r>
    </w:p>
    <w:p w14:paraId="1CF75CF1" w14:textId="77777777" w:rsidR="00AC4E1A" w:rsidRDefault="00000000">
      <w:pPr>
        <w:pBdr>
          <w:top w:val="nil"/>
          <w:left w:val="nil"/>
          <w:bottom w:val="nil"/>
          <w:right w:val="nil"/>
          <w:between w:val="nil"/>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24292E"/>
        </w:rPr>
      </w:pPr>
      <w:r>
        <w:rPr>
          <w:rFonts w:ascii="Times New Roman" w:eastAsia="Times New Roman" w:hAnsi="Times New Roman" w:cs="Times New Roman"/>
          <w:color w:val="24292E"/>
        </w:rPr>
        <w:t xml:space="preserve">3 - very rarely </w:t>
      </w:r>
    </w:p>
    <w:p w14:paraId="58B54365" w14:textId="77777777" w:rsidR="00AC4E1A" w:rsidRDefault="00000000">
      <w:pPr>
        <w:pBdr>
          <w:top w:val="nil"/>
          <w:left w:val="nil"/>
          <w:bottom w:val="nil"/>
          <w:right w:val="nil"/>
          <w:between w:val="nil"/>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24292E"/>
        </w:rPr>
      </w:pPr>
      <w:r>
        <w:rPr>
          <w:rFonts w:ascii="Times New Roman" w:eastAsia="Times New Roman" w:hAnsi="Times New Roman" w:cs="Times New Roman"/>
          <w:color w:val="24292E"/>
        </w:rPr>
        <w:t xml:space="preserve">4 - on most products </w:t>
      </w:r>
    </w:p>
    <w:p w14:paraId="3CE75C39" w14:textId="77777777" w:rsidR="00AC4E1A" w:rsidRDefault="00000000">
      <w:pPr>
        <w:pBdr>
          <w:top w:val="nil"/>
          <w:left w:val="nil"/>
          <w:bottom w:val="nil"/>
          <w:right w:val="nil"/>
          <w:between w:val="nil"/>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24292E"/>
        </w:rPr>
      </w:pPr>
      <w:r>
        <w:rPr>
          <w:rFonts w:ascii="Times New Roman" w:eastAsia="Times New Roman" w:hAnsi="Times New Roman" w:cs="Times New Roman"/>
          <w:color w:val="24292E"/>
        </w:rPr>
        <w:t>5 - on everything</w:t>
      </w:r>
    </w:p>
    <w:p w14:paraId="12C9CB14" w14:textId="77777777" w:rsidR="00AC4E1A" w:rsidRDefault="00AC4E1A">
      <w:pPr>
        <w:rPr>
          <w:rFonts w:ascii="Times New Roman" w:eastAsia="Times New Roman" w:hAnsi="Times New Roman" w:cs="Times New Roman"/>
        </w:rPr>
      </w:pPr>
    </w:p>
    <w:p w14:paraId="628085F8" w14:textId="77777777" w:rsidR="00AC4E1A" w:rsidRDefault="00000000">
      <w:pPr>
        <w:pBdr>
          <w:top w:val="nil"/>
          <w:left w:val="nil"/>
          <w:bottom w:val="nil"/>
          <w:right w:val="nil"/>
          <w:between w:val="nil"/>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0000"/>
        </w:rPr>
      </w:pPr>
      <w:r>
        <w:rPr>
          <w:rFonts w:ascii="Times New Roman" w:eastAsia="Times New Roman" w:hAnsi="Times New Roman" w:cs="Times New Roman"/>
          <w:color w:val="000000"/>
        </w:rPr>
        <w:t>46) on_off_campus – living situation</w:t>
      </w:r>
    </w:p>
    <w:p w14:paraId="77A074C6" w14:textId="77777777" w:rsidR="00AC4E1A" w:rsidRDefault="00000000">
      <w:pPr>
        <w:pBdr>
          <w:top w:val="nil"/>
          <w:left w:val="nil"/>
          <w:bottom w:val="nil"/>
          <w:right w:val="nil"/>
          <w:between w:val="nil"/>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24292E"/>
        </w:rPr>
      </w:pPr>
      <w:r>
        <w:rPr>
          <w:rFonts w:ascii="Times New Roman" w:eastAsia="Times New Roman" w:hAnsi="Times New Roman" w:cs="Times New Roman"/>
          <w:color w:val="24292E"/>
        </w:rPr>
        <w:t xml:space="preserve">1 - On campus </w:t>
      </w:r>
    </w:p>
    <w:p w14:paraId="61ACCF88" w14:textId="77777777" w:rsidR="00AC4E1A" w:rsidRDefault="00000000">
      <w:pPr>
        <w:pBdr>
          <w:top w:val="nil"/>
          <w:left w:val="nil"/>
          <w:bottom w:val="nil"/>
          <w:right w:val="nil"/>
          <w:between w:val="nil"/>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24292E"/>
        </w:rPr>
      </w:pPr>
      <w:r>
        <w:rPr>
          <w:rFonts w:ascii="Times New Roman" w:eastAsia="Times New Roman" w:hAnsi="Times New Roman" w:cs="Times New Roman"/>
          <w:color w:val="24292E"/>
        </w:rPr>
        <w:t xml:space="preserve">2 - Rent out of campus </w:t>
      </w:r>
    </w:p>
    <w:p w14:paraId="3DA27B22" w14:textId="77777777" w:rsidR="00AC4E1A" w:rsidRDefault="00000000">
      <w:pPr>
        <w:pBdr>
          <w:top w:val="nil"/>
          <w:left w:val="nil"/>
          <w:bottom w:val="nil"/>
          <w:right w:val="nil"/>
          <w:between w:val="nil"/>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24292E"/>
        </w:rPr>
      </w:pPr>
      <w:r>
        <w:rPr>
          <w:rFonts w:ascii="Times New Roman" w:eastAsia="Times New Roman" w:hAnsi="Times New Roman" w:cs="Times New Roman"/>
          <w:color w:val="24292E"/>
        </w:rPr>
        <w:t xml:space="preserve">3 - Live with my parents and commute </w:t>
      </w:r>
    </w:p>
    <w:p w14:paraId="1D5AA251" w14:textId="77777777" w:rsidR="00AC4E1A" w:rsidRDefault="00000000">
      <w:pPr>
        <w:pBdr>
          <w:top w:val="nil"/>
          <w:left w:val="nil"/>
          <w:bottom w:val="nil"/>
          <w:right w:val="nil"/>
          <w:between w:val="nil"/>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24292E"/>
        </w:rPr>
      </w:pPr>
      <w:r>
        <w:rPr>
          <w:rFonts w:ascii="Times New Roman" w:eastAsia="Times New Roman" w:hAnsi="Times New Roman" w:cs="Times New Roman"/>
          <w:color w:val="24292E"/>
        </w:rPr>
        <w:t>4 - Own my own house</w:t>
      </w:r>
    </w:p>
    <w:p w14:paraId="3911C489" w14:textId="77777777" w:rsidR="00AC4E1A" w:rsidRDefault="00AC4E1A">
      <w:pPr>
        <w:rPr>
          <w:rFonts w:ascii="Times New Roman" w:eastAsia="Times New Roman" w:hAnsi="Times New Roman" w:cs="Times New Roman"/>
        </w:rPr>
      </w:pPr>
    </w:p>
    <w:p w14:paraId="79AD7DB4" w14:textId="77777777" w:rsidR="00AC4E1A" w:rsidRDefault="00000000">
      <w:pPr>
        <w:pBdr>
          <w:top w:val="nil"/>
          <w:left w:val="nil"/>
          <w:bottom w:val="nil"/>
          <w:right w:val="nil"/>
          <w:between w:val="nil"/>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24292E"/>
        </w:rPr>
      </w:pPr>
      <w:r>
        <w:rPr>
          <w:rFonts w:ascii="Times New Roman" w:eastAsia="Times New Roman" w:hAnsi="Times New Roman" w:cs="Times New Roman"/>
          <w:color w:val="000000"/>
        </w:rPr>
        <w:t xml:space="preserve">47) parents_cook - </w:t>
      </w:r>
      <w:r>
        <w:rPr>
          <w:rFonts w:ascii="Times New Roman" w:eastAsia="Times New Roman" w:hAnsi="Times New Roman" w:cs="Times New Roman"/>
          <w:color w:val="24292E"/>
        </w:rPr>
        <w:t xml:space="preserve">Approximately how many days a week did your parents cook? </w:t>
      </w:r>
    </w:p>
    <w:p w14:paraId="0FBC5C9A" w14:textId="77777777" w:rsidR="00AC4E1A" w:rsidRDefault="00000000">
      <w:pPr>
        <w:pBdr>
          <w:top w:val="nil"/>
          <w:left w:val="nil"/>
          <w:bottom w:val="nil"/>
          <w:right w:val="nil"/>
          <w:between w:val="nil"/>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24292E"/>
        </w:rPr>
      </w:pPr>
      <w:r>
        <w:rPr>
          <w:rFonts w:ascii="Times New Roman" w:eastAsia="Times New Roman" w:hAnsi="Times New Roman" w:cs="Times New Roman"/>
          <w:color w:val="24292E"/>
        </w:rPr>
        <w:t xml:space="preserve">1 - Almost everyday </w:t>
      </w:r>
    </w:p>
    <w:p w14:paraId="48393D50" w14:textId="77777777" w:rsidR="00AC4E1A" w:rsidRDefault="00000000">
      <w:pPr>
        <w:pBdr>
          <w:top w:val="nil"/>
          <w:left w:val="nil"/>
          <w:bottom w:val="nil"/>
          <w:right w:val="nil"/>
          <w:between w:val="nil"/>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24292E"/>
        </w:rPr>
      </w:pPr>
      <w:r>
        <w:rPr>
          <w:rFonts w:ascii="Times New Roman" w:eastAsia="Times New Roman" w:hAnsi="Times New Roman" w:cs="Times New Roman"/>
          <w:color w:val="24292E"/>
        </w:rPr>
        <w:t xml:space="preserve">2 - 2-3 times a week </w:t>
      </w:r>
    </w:p>
    <w:p w14:paraId="56F1F6D6" w14:textId="77777777" w:rsidR="00AC4E1A" w:rsidRDefault="00000000">
      <w:pPr>
        <w:pBdr>
          <w:top w:val="nil"/>
          <w:left w:val="nil"/>
          <w:bottom w:val="nil"/>
          <w:right w:val="nil"/>
          <w:between w:val="nil"/>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24292E"/>
        </w:rPr>
      </w:pPr>
      <w:r>
        <w:rPr>
          <w:rFonts w:ascii="Times New Roman" w:eastAsia="Times New Roman" w:hAnsi="Times New Roman" w:cs="Times New Roman"/>
          <w:color w:val="24292E"/>
        </w:rPr>
        <w:t xml:space="preserve">3 - 1-2 times a week </w:t>
      </w:r>
    </w:p>
    <w:p w14:paraId="1B97423E" w14:textId="77777777" w:rsidR="00AC4E1A" w:rsidRDefault="00000000">
      <w:pPr>
        <w:pBdr>
          <w:top w:val="nil"/>
          <w:left w:val="nil"/>
          <w:bottom w:val="nil"/>
          <w:right w:val="nil"/>
          <w:between w:val="nil"/>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24292E"/>
        </w:rPr>
      </w:pPr>
      <w:r>
        <w:rPr>
          <w:rFonts w:ascii="Times New Roman" w:eastAsia="Times New Roman" w:hAnsi="Times New Roman" w:cs="Times New Roman"/>
          <w:color w:val="24292E"/>
        </w:rPr>
        <w:t xml:space="preserve">4 - on holidays only </w:t>
      </w:r>
    </w:p>
    <w:p w14:paraId="14D4F77A" w14:textId="77777777" w:rsidR="00AC4E1A" w:rsidRDefault="00000000">
      <w:pPr>
        <w:pBdr>
          <w:top w:val="nil"/>
          <w:left w:val="nil"/>
          <w:bottom w:val="nil"/>
          <w:right w:val="nil"/>
          <w:between w:val="nil"/>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24292E"/>
        </w:rPr>
      </w:pPr>
      <w:r>
        <w:rPr>
          <w:rFonts w:ascii="Times New Roman" w:eastAsia="Times New Roman" w:hAnsi="Times New Roman" w:cs="Times New Roman"/>
          <w:color w:val="24292E"/>
        </w:rPr>
        <w:t>5 - never</w:t>
      </w:r>
    </w:p>
    <w:p w14:paraId="4926CA94" w14:textId="77777777" w:rsidR="00AC4E1A" w:rsidRDefault="00AC4E1A">
      <w:pPr>
        <w:rPr>
          <w:rFonts w:ascii="Times New Roman" w:eastAsia="Times New Roman" w:hAnsi="Times New Roman" w:cs="Times New Roman"/>
        </w:rPr>
      </w:pPr>
    </w:p>
    <w:p w14:paraId="70365FA3" w14:textId="77777777" w:rsidR="00AC4E1A" w:rsidRDefault="00000000">
      <w:pPr>
        <w:pBdr>
          <w:top w:val="nil"/>
          <w:left w:val="nil"/>
          <w:bottom w:val="nil"/>
          <w:right w:val="nil"/>
          <w:between w:val="nil"/>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24292E"/>
        </w:rPr>
      </w:pPr>
      <w:r>
        <w:rPr>
          <w:rFonts w:ascii="Times New Roman" w:eastAsia="Times New Roman" w:hAnsi="Times New Roman" w:cs="Times New Roman"/>
          <w:color w:val="000000"/>
        </w:rPr>
        <w:t xml:space="preserve">48) pay_meal_out - </w:t>
      </w:r>
      <w:r>
        <w:rPr>
          <w:rFonts w:ascii="Times New Roman" w:eastAsia="Times New Roman" w:hAnsi="Times New Roman" w:cs="Times New Roman"/>
          <w:color w:val="24292E"/>
        </w:rPr>
        <w:t xml:space="preserve">How much would you pay for meal out? </w:t>
      </w:r>
    </w:p>
    <w:p w14:paraId="70FFE22E" w14:textId="77777777" w:rsidR="00AC4E1A" w:rsidRDefault="00000000">
      <w:pPr>
        <w:pBdr>
          <w:top w:val="nil"/>
          <w:left w:val="nil"/>
          <w:bottom w:val="nil"/>
          <w:right w:val="nil"/>
          <w:between w:val="nil"/>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24292E"/>
        </w:rPr>
      </w:pPr>
      <w:r>
        <w:rPr>
          <w:rFonts w:ascii="Times New Roman" w:eastAsia="Times New Roman" w:hAnsi="Times New Roman" w:cs="Times New Roman"/>
          <w:color w:val="24292E"/>
        </w:rPr>
        <w:t xml:space="preserve">1 - up to $5.00 </w:t>
      </w:r>
    </w:p>
    <w:p w14:paraId="2394E331" w14:textId="77777777" w:rsidR="00AC4E1A" w:rsidRDefault="00000000">
      <w:pPr>
        <w:pBdr>
          <w:top w:val="nil"/>
          <w:left w:val="nil"/>
          <w:bottom w:val="nil"/>
          <w:right w:val="nil"/>
          <w:between w:val="nil"/>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24292E"/>
        </w:rPr>
      </w:pPr>
      <w:r>
        <w:rPr>
          <w:rFonts w:ascii="Times New Roman" w:eastAsia="Times New Roman" w:hAnsi="Times New Roman" w:cs="Times New Roman"/>
          <w:color w:val="24292E"/>
        </w:rPr>
        <w:t xml:space="preserve">2 - $5.01 to $10.00 </w:t>
      </w:r>
    </w:p>
    <w:p w14:paraId="21DC989B" w14:textId="77777777" w:rsidR="00AC4E1A" w:rsidRDefault="00000000">
      <w:pPr>
        <w:pBdr>
          <w:top w:val="nil"/>
          <w:left w:val="nil"/>
          <w:bottom w:val="nil"/>
          <w:right w:val="nil"/>
          <w:between w:val="nil"/>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24292E"/>
        </w:rPr>
      </w:pPr>
      <w:r>
        <w:rPr>
          <w:rFonts w:ascii="Times New Roman" w:eastAsia="Times New Roman" w:hAnsi="Times New Roman" w:cs="Times New Roman"/>
          <w:color w:val="24292E"/>
        </w:rPr>
        <w:lastRenderedPageBreak/>
        <w:t xml:space="preserve">3 - $10.01 to $20.00 </w:t>
      </w:r>
    </w:p>
    <w:p w14:paraId="26D748ED" w14:textId="77777777" w:rsidR="00AC4E1A" w:rsidRDefault="00000000">
      <w:pPr>
        <w:pBdr>
          <w:top w:val="nil"/>
          <w:left w:val="nil"/>
          <w:bottom w:val="nil"/>
          <w:right w:val="nil"/>
          <w:between w:val="nil"/>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24292E"/>
        </w:rPr>
      </w:pPr>
      <w:r>
        <w:rPr>
          <w:rFonts w:ascii="Times New Roman" w:eastAsia="Times New Roman" w:hAnsi="Times New Roman" w:cs="Times New Roman"/>
          <w:color w:val="24292E"/>
        </w:rPr>
        <w:t xml:space="preserve">4 - $20.01 to $30.00 </w:t>
      </w:r>
    </w:p>
    <w:p w14:paraId="2C15850A" w14:textId="77777777" w:rsidR="00AC4E1A" w:rsidRDefault="00000000">
      <w:pPr>
        <w:pBdr>
          <w:top w:val="nil"/>
          <w:left w:val="nil"/>
          <w:bottom w:val="nil"/>
          <w:right w:val="nil"/>
          <w:between w:val="nil"/>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24292E"/>
        </w:rPr>
      </w:pPr>
      <w:r>
        <w:rPr>
          <w:rFonts w:ascii="Times New Roman" w:eastAsia="Times New Roman" w:hAnsi="Times New Roman" w:cs="Times New Roman"/>
          <w:color w:val="24292E"/>
        </w:rPr>
        <w:t xml:space="preserve">5 - $30.01 to $40.00 </w:t>
      </w:r>
    </w:p>
    <w:p w14:paraId="509D9B69" w14:textId="77777777" w:rsidR="00AC4E1A" w:rsidRDefault="00000000">
      <w:pPr>
        <w:pBdr>
          <w:top w:val="nil"/>
          <w:left w:val="nil"/>
          <w:bottom w:val="nil"/>
          <w:right w:val="nil"/>
          <w:between w:val="nil"/>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24292E"/>
        </w:rPr>
      </w:pPr>
      <w:r>
        <w:rPr>
          <w:rFonts w:ascii="Times New Roman" w:eastAsia="Times New Roman" w:hAnsi="Times New Roman" w:cs="Times New Roman"/>
          <w:color w:val="24292E"/>
        </w:rPr>
        <w:t xml:space="preserve">6 - more than $40.01 </w:t>
      </w:r>
    </w:p>
    <w:p w14:paraId="495FEFA0" w14:textId="77777777" w:rsidR="00AC4E1A" w:rsidRDefault="00AC4E1A">
      <w:pPr>
        <w:rPr>
          <w:rFonts w:ascii="Times New Roman" w:eastAsia="Times New Roman" w:hAnsi="Times New Roman" w:cs="Times New Roman"/>
        </w:rPr>
      </w:pPr>
    </w:p>
    <w:p w14:paraId="007896DC" w14:textId="77777777" w:rsidR="00AC4E1A" w:rsidRDefault="00000000">
      <w:pPr>
        <w:pBdr>
          <w:top w:val="nil"/>
          <w:left w:val="nil"/>
          <w:bottom w:val="nil"/>
          <w:right w:val="nil"/>
          <w:between w:val="nil"/>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24292E"/>
        </w:rPr>
      </w:pPr>
      <w:r>
        <w:rPr>
          <w:rFonts w:ascii="Times New Roman" w:eastAsia="Times New Roman" w:hAnsi="Times New Roman" w:cs="Times New Roman"/>
          <w:color w:val="000000"/>
        </w:rPr>
        <w:t xml:space="preserve">49) Persian_food - </w:t>
      </w:r>
      <w:r>
        <w:rPr>
          <w:rFonts w:ascii="Times New Roman" w:eastAsia="Times New Roman" w:hAnsi="Times New Roman" w:cs="Times New Roman"/>
          <w:color w:val="24292E"/>
        </w:rPr>
        <w:t>How likely to eat persian food when available?</w:t>
      </w:r>
    </w:p>
    <w:p w14:paraId="2D401F35" w14:textId="77777777" w:rsidR="00AC4E1A" w:rsidRDefault="00000000">
      <w:pPr>
        <w:pBdr>
          <w:top w:val="nil"/>
          <w:left w:val="nil"/>
          <w:bottom w:val="nil"/>
          <w:right w:val="nil"/>
          <w:between w:val="nil"/>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24292E"/>
        </w:rPr>
      </w:pPr>
      <w:r>
        <w:rPr>
          <w:rFonts w:ascii="Times New Roman" w:eastAsia="Times New Roman" w:hAnsi="Times New Roman" w:cs="Times New Roman"/>
          <w:color w:val="24292E"/>
        </w:rPr>
        <w:t xml:space="preserve">1 - very unlikely </w:t>
      </w:r>
    </w:p>
    <w:p w14:paraId="0FFA1152" w14:textId="77777777" w:rsidR="00AC4E1A" w:rsidRDefault="00000000">
      <w:pPr>
        <w:pBdr>
          <w:top w:val="nil"/>
          <w:left w:val="nil"/>
          <w:bottom w:val="nil"/>
          <w:right w:val="nil"/>
          <w:between w:val="nil"/>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24292E"/>
        </w:rPr>
      </w:pPr>
      <w:r>
        <w:rPr>
          <w:rFonts w:ascii="Times New Roman" w:eastAsia="Times New Roman" w:hAnsi="Times New Roman" w:cs="Times New Roman"/>
          <w:color w:val="24292E"/>
        </w:rPr>
        <w:t xml:space="preserve">2 - unlikely </w:t>
      </w:r>
    </w:p>
    <w:p w14:paraId="07772656" w14:textId="77777777" w:rsidR="00AC4E1A" w:rsidRDefault="00000000">
      <w:pPr>
        <w:pBdr>
          <w:top w:val="nil"/>
          <w:left w:val="nil"/>
          <w:bottom w:val="nil"/>
          <w:right w:val="nil"/>
          <w:between w:val="nil"/>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24292E"/>
        </w:rPr>
      </w:pPr>
      <w:r>
        <w:rPr>
          <w:rFonts w:ascii="Times New Roman" w:eastAsia="Times New Roman" w:hAnsi="Times New Roman" w:cs="Times New Roman"/>
          <w:color w:val="24292E"/>
        </w:rPr>
        <w:t xml:space="preserve">3 - neutral </w:t>
      </w:r>
    </w:p>
    <w:p w14:paraId="01065B2B" w14:textId="77777777" w:rsidR="00AC4E1A" w:rsidRDefault="00000000">
      <w:pPr>
        <w:pBdr>
          <w:top w:val="nil"/>
          <w:left w:val="nil"/>
          <w:bottom w:val="nil"/>
          <w:right w:val="nil"/>
          <w:between w:val="nil"/>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24292E"/>
        </w:rPr>
      </w:pPr>
      <w:r>
        <w:rPr>
          <w:rFonts w:ascii="Times New Roman" w:eastAsia="Times New Roman" w:hAnsi="Times New Roman" w:cs="Times New Roman"/>
          <w:color w:val="24292E"/>
        </w:rPr>
        <w:t xml:space="preserve">4 - likely </w:t>
      </w:r>
    </w:p>
    <w:p w14:paraId="6BE43901" w14:textId="77777777" w:rsidR="00AC4E1A" w:rsidRDefault="00000000">
      <w:pPr>
        <w:pBdr>
          <w:top w:val="nil"/>
          <w:left w:val="nil"/>
          <w:bottom w:val="nil"/>
          <w:right w:val="nil"/>
          <w:between w:val="nil"/>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24292E"/>
        </w:rPr>
      </w:pPr>
      <w:r>
        <w:rPr>
          <w:rFonts w:ascii="Times New Roman" w:eastAsia="Times New Roman" w:hAnsi="Times New Roman" w:cs="Times New Roman"/>
          <w:color w:val="24292E"/>
        </w:rPr>
        <w:t xml:space="preserve">5 - very likely </w:t>
      </w:r>
    </w:p>
    <w:p w14:paraId="2D6BBC49" w14:textId="77777777" w:rsidR="00AC4E1A" w:rsidRDefault="00AC4E1A">
      <w:pPr>
        <w:rPr>
          <w:rFonts w:ascii="Times New Roman" w:eastAsia="Times New Roman" w:hAnsi="Times New Roman" w:cs="Times New Roman"/>
        </w:rPr>
      </w:pPr>
    </w:p>
    <w:p w14:paraId="19230CEC" w14:textId="77777777" w:rsidR="00AC4E1A" w:rsidRDefault="00000000">
      <w:pPr>
        <w:pBdr>
          <w:top w:val="nil"/>
          <w:left w:val="nil"/>
          <w:bottom w:val="nil"/>
          <w:right w:val="nil"/>
          <w:between w:val="nil"/>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24292E"/>
        </w:rPr>
      </w:pPr>
      <w:r>
        <w:rPr>
          <w:rFonts w:ascii="Times New Roman" w:eastAsia="Times New Roman" w:hAnsi="Times New Roman" w:cs="Times New Roman"/>
          <w:color w:val="000000"/>
        </w:rPr>
        <w:t xml:space="preserve">50) self_perception_weight - </w:t>
      </w:r>
      <w:r>
        <w:rPr>
          <w:rFonts w:ascii="Times New Roman" w:eastAsia="Times New Roman" w:hAnsi="Times New Roman" w:cs="Times New Roman"/>
          <w:color w:val="24292E"/>
        </w:rPr>
        <w:t xml:space="preserve">self perception of weight </w:t>
      </w:r>
    </w:p>
    <w:p w14:paraId="70B36963" w14:textId="77777777" w:rsidR="00AC4E1A" w:rsidRDefault="00000000">
      <w:pPr>
        <w:pBdr>
          <w:top w:val="nil"/>
          <w:left w:val="nil"/>
          <w:bottom w:val="nil"/>
          <w:right w:val="nil"/>
          <w:between w:val="nil"/>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24292E"/>
        </w:rPr>
      </w:pPr>
      <w:r>
        <w:rPr>
          <w:rFonts w:ascii="Times New Roman" w:eastAsia="Times New Roman" w:hAnsi="Times New Roman" w:cs="Times New Roman"/>
          <w:color w:val="24292E"/>
        </w:rPr>
        <w:t xml:space="preserve">6 - i dont think myself in these terms </w:t>
      </w:r>
    </w:p>
    <w:p w14:paraId="2DDEE8E3" w14:textId="77777777" w:rsidR="00AC4E1A" w:rsidRDefault="00000000">
      <w:pPr>
        <w:pBdr>
          <w:top w:val="nil"/>
          <w:left w:val="nil"/>
          <w:bottom w:val="nil"/>
          <w:right w:val="nil"/>
          <w:between w:val="nil"/>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24292E"/>
        </w:rPr>
      </w:pPr>
      <w:r>
        <w:rPr>
          <w:rFonts w:ascii="Times New Roman" w:eastAsia="Times New Roman" w:hAnsi="Times New Roman" w:cs="Times New Roman"/>
          <w:color w:val="24292E"/>
        </w:rPr>
        <w:t xml:space="preserve">5 - overweight </w:t>
      </w:r>
    </w:p>
    <w:p w14:paraId="5B9911EC" w14:textId="77777777" w:rsidR="00AC4E1A" w:rsidRDefault="00000000">
      <w:pPr>
        <w:pBdr>
          <w:top w:val="nil"/>
          <w:left w:val="nil"/>
          <w:bottom w:val="nil"/>
          <w:right w:val="nil"/>
          <w:between w:val="nil"/>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24292E"/>
        </w:rPr>
      </w:pPr>
      <w:r>
        <w:rPr>
          <w:rFonts w:ascii="Times New Roman" w:eastAsia="Times New Roman" w:hAnsi="Times New Roman" w:cs="Times New Roman"/>
          <w:color w:val="24292E"/>
        </w:rPr>
        <w:t xml:space="preserve">4 - slightly overweight </w:t>
      </w:r>
    </w:p>
    <w:p w14:paraId="1A517330" w14:textId="77777777" w:rsidR="00AC4E1A" w:rsidRDefault="00000000">
      <w:pPr>
        <w:pBdr>
          <w:top w:val="nil"/>
          <w:left w:val="nil"/>
          <w:bottom w:val="nil"/>
          <w:right w:val="nil"/>
          <w:between w:val="nil"/>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24292E"/>
        </w:rPr>
      </w:pPr>
      <w:r>
        <w:rPr>
          <w:rFonts w:ascii="Times New Roman" w:eastAsia="Times New Roman" w:hAnsi="Times New Roman" w:cs="Times New Roman"/>
          <w:color w:val="24292E"/>
        </w:rPr>
        <w:t xml:space="preserve">3 - just right </w:t>
      </w:r>
    </w:p>
    <w:p w14:paraId="41BCB3DB" w14:textId="77777777" w:rsidR="00AC4E1A" w:rsidRDefault="00000000">
      <w:pPr>
        <w:pBdr>
          <w:top w:val="nil"/>
          <w:left w:val="nil"/>
          <w:bottom w:val="nil"/>
          <w:right w:val="nil"/>
          <w:between w:val="nil"/>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24292E"/>
        </w:rPr>
      </w:pPr>
      <w:r>
        <w:rPr>
          <w:rFonts w:ascii="Times New Roman" w:eastAsia="Times New Roman" w:hAnsi="Times New Roman" w:cs="Times New Roman"/>
          <w:color w:val="24292E"/>
        </w:rPr>
        <w:t xml:space="preserve">2 - very fit </w:t>
      </w:r>
    </w:p>
    <w:p w14:paraId="7F4CB3F8" w14:textId="77777777" w:rsidR="00AC4E1A" w:rsidRDefault="00000000">
      <w:pPr>
        <w:pBdr>
          <w:top w:val="nil"/>
          <w:left w:val="nil"/>
          <w:bottom w:val="nil"/>
          <w:right w:val="nil"/>
          <w:between w:val="nil"/>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24292E"/>
        </w:rPr>
      </w:pPr>
      <w:r>
        <w:rPr>
          <w:rFonts w:ascii="Times New Roman" w:eastAsia="Times New Roman" w:hAnsi="Times New Roman" w:cs="Times New Roman"/>
          <w:color w:val="24292E"/>
        </w:rPr>
        <w:t xml:space="preserve">1 - slim </w:t>
      </w:r>
    </w:p>
    <w:p w14:paraId="3CA12203" w14:textId="77777777" w:rsidR="00AC4E1A" w:rsidRDefault="00AC4E1A">
      <w:pPr>
        <w:rPr>
          <w:rFonts w:ascii="Times New Roman" w:eastAsia="Times New Roman" w:hAnsi="Times New Roman" w:cs="Times New Roman"/>
        </w:rPr>
      </w:pPr>
    </w:p>
    <w:p w14:paraId="0CA29CBE" w14:textId="77777777" w:rsidR="00AC4E1A" w:rsidRDefault="00000000">
      <w:pPr>
        <w:rPr>
          <w:rFonts w:ascii="Times New Roman" w:eastAsia="Times New Roman" w:hAnsi="Times New Roman" w:cs="Times New Roman"/>
        </w:rPr>
      </w:pPr>
      <w:r>
        <w:rPr>
          <w:rFonts w:ascii="Times New Roman" w:eastAsia="Times New Roman" w:hAnsi="Times New Roman" w:cs="Times New Roman"/>
        </w:rPr>
        <w:t>51) Which of the two pictures you associate with the word soup?</w:t>
      </w:r>
    </w:p>
    <w:p w14:paraId="5563DBB8" w14:textId="77777777" w:rsidR="00AC4E1A" w:rsidRDefault="00000000">
      <w:pPr>
        <w:rPr>
          <w:rFonts w:ascii="Times New Roman" w:eastAsia="Times New Roman" w:hAnsi="Times New Roman" w:cs="Times New Roman"/>
        </w:rPr>
      </w:pPr>
      <w:r>
        <w:rPr>
          <w:rFonts w:ascii="Times New Roman" w:eastAsia="Times New Roman" w:hAnsi="Times New Roman" w:cs="Times New Roman"/>
        </w:rPr>
        <w:t>1 – veggie soup</w:t>
      </w:r>
    </w:p>
    <w:p w14:paraId="72F1129C" w14:textId="77777777" w:rsidR="00AC4E1A" w:rsidRDefault="00000000">
      <w:pPr>
        <w:rPr>
          <w:rFonts w:ascii="Times New Roman" w:eastAsia="Times New Roman" w:hAnsi="Times New Roman" w:cs="Times New Roman"/>
        </w:rPr>
      </w:pPr>
      <w:r>
        <w:rPr>
          <w:rFonts w:ascii="Times New Roman" w:eastAsia="Times New Roman" w:hAnsi="Times New Roman" w:cs="Times New Roman"/>
        </w:rPr>
        <w:t>2 – creamy soup</w:t>
      </w:r>
    </w:p>
    <w:p w14:paraId="2563D2AD" w14:textId="77777777" w:rsidR="00AC4E1A" w:rsidRDefault="00AC4E1A">
      <w:pPr>
        <w:rPr>
          <w:rFonts w:ascii="Times New Roman" w:eastAsia="Times New Roman" w:hAnsi="Times New Roman" w:cs="Times New Roman"/>
        </w:rPr>
      </w:pPr>
    </w:p>
    <w:p w14:paraId="0195EED3" w14:textId="77777777" w:rsidR="00AC4E1A" w:rsidRDefault="00000000">
      <w:pP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51A92A4F" wp14:editId="61C903FF">
            <wp:extent cx="1714500" cy="1068544"/>
            <wp:effectExtent l="0" t="0" r="0" b="0"/>
            <wp:docPr id="3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5"/>
                    <a:srcRect/>
                    <a:stretch>
                      <a:fillRect/>
                    </a:stretch>
                  </pic:blipFill>
                  <pic:spPr>
                    <a:xfrm>
                      <a:off x="0" y="0"/>
                      <a:ext cx="1714500" cy="1068544"/>
                    </a:xfrm>
                    <a:prstGeom prst="rect">
                      <a:avLst/>
                    </a:prstGeom>
                    <a:ln/>
                  </pic:spPr>
                </pic:pic>
              </a:graphicData>
            </a:graphic>
          </wp:inline>
        </w:drawing>
      </w:r>
    </w:p>
    <w:p w14:paraId="6FF7BC10" w14:textId="77777777" w:rsidR="00AC4E1A" w:rsidRDefault="00AC4E1A">
      <w:pPr>
        <w:rPr>
          <w:rFonts w:ascii="Times New Roman" w:eastAsia="Times New Roman" w:hAnsi="Times New Roman" w:cs="Times New Roman"/>
        </w:rPr>
      </w:pPr>
    </w:p>
    <w:p w14:paraId="0DF6A07C" w14:textId="77777777" w:rsidR="00AC4E1A" w:rsidRDefault="00000000">
      <w:pP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77AB2BAB" wp14:editId="7CB73DBF">
            <wp:extent cx="1447800" cy="1447800"/>
            <wp:effectExtent l="0" t="0" r="0" b="0"/>
            <wp:docPr id="3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6"/>
                    <a:srcRect/>
                    <a:stretch>
                      <a:fillRect/>
                    </a:stretch>
                  </pic:blipFill>
                  <pic:spPr>
                    <a:xfrm>
                      <a:off x="0" y="0"/>
                      <a:ext cx="1447800" cy="1447800"/>
                    </a:xfrm>
                    <a:prstGeom prst="rect">
                      <a:avLst/>
                    </a:prstGeom>
                    <a:ln/>
                  </pic:spPr>
                </pic:pic>
              </a:graphicData>
            </a:graphic>
          </wp:inline>
        </w:drawing>
      </w:r>
    </w:p>
    <w:p w14:paraId="49777F00" w14:textId="77777777" w:rsidR="00AC4E1A" w:rsidRDefault="00AC4E1A">
      <w:pPr>
        <w:rPr>
          <w:rFonts w:ascii="Times New Roman" w:eastAsia="Times New Roman" w:hAnsi="Times New Roman" w:cs="Times New Roman"/>
        </w:rPr>
      </w:pPr>
    </w:p>
    <w:p w14:paraId="0850078F" w14:textId="77777777" w:rsidR="00AC4E1A" w:rsidRDefault="00000000">
      <w:pPr>
        <w:rPr>
          <w:rFonts w:ascii="Times New Roman" w:eastAsia="Times New Roman" w:hAnsi="Times New Roman" w:cs="Times New Roman"/>
        </w:rPr>
      </w:pPr>
      <w:r>
        <w:rPr>
          <w:rFonts w:ascii="Times New Roman" w:eastAsia="Times New Roman" w:hAnsi="Times New Roman" w:cs="Times New Roman"/>
        </w:rPr>
        <w:t>52) sports - sports – do you do any sporting activity?</w:t>
      </w:r>
    </w:p>
    <w:p w14:paraId="013EA34A" w14:textId="77777777" w:rsidR="00AC4E1A" w:rsidRDefault="00000000">
      <w:pPr>
        <w:rPr>
          <w:rFonts w:ascii="Times New Roman" w:eastAsia="Times New Roman" w:hAnsi="Times New Roman" w:cs="Times New Roman"/>
        </w:rPr>
      </w:pPr>
      <w:r>
        <w:rPr>
          <w:rFonts w:ascii="Times New Roman" w:eastAsia="Times New Roman" w:hAnsi="Times New Roman" w:cs="Times New Roman"/>
        </w:rPr>
        <w:t xml:space="preserve"> </w:t>
      </w:r>
    </w:p>
    <w:p w14:paraId="5B0AF30C" w14:textId="77777777" w:rsidR="00AC4E1A" w:rsidRDefault="00000000">
      <w:pPr>
        <w:rPr>
          <w:rFonts w:ascii="Times New Roman" w:eastAsia="Times New Roman" w:hAnsi="Times New Roman" w:cs="Times New Roman"/>
        </w:rPr>
      </w:pPr>
      <w:r>
        <w:rPr>
          <w:rFonts w:ascii="Times New Roman" w:eastAsia="Times New Roman" w:hAnsi="Times New Roman" w:cs="Times New Roman"/>
        </w:rPr>
        <w:t xml:space="preserve">1 - Yes </w:t>
      </w:r>
    </w:p>
    <w:p w14:paraId="4E1AF0CC" w14:textId="77777777" w:rsidR="00AC4E1A" w:rsidRDefault="00000000">
      <w:pPr>
        <w:rPr>
          <w:rFonts w:ascii="Times New Roman" w:eastAsia="Times New Roman" w:hAnsi="Times New Roman" w:cs="Times New Roman"/>
        </w:rPr>
      </w:pPr>
      <w:bookmarkStart w:id="132" w:name="_heading=h.gjdgxs" w:colFirst="0" w:colLast="0"/>
      <w:bookmarkEnd w:id="132"/>
      <w:r>
        <w:rPr>
          <w:rFonts w:ascii="Times New Roman" w:eastAsia="Times New Roman" w:hAnsi="Times New Roman" w:cs="Times New Roman"/>
        </w:rPr>
        <w:t xml:space="preserve">2 - No </w:t>
      </w:r>
    </w:p>
    <w:p w14:paraId="7A949474" w14:textId="77777777" w:rsidR="00AC4E1A" w:rsidRDefault="00000000">
      <w:pPr>
        <w:rPr>
          <w:rFonts w:ascii="Times New Roman" w:eastAsia="Times New Roman" w:hAnsi="Times New Roman" w:cs="Times New Roman"/>
        </w:rPr>
      </w:pPr>
      <w:r>
        <w:rPr>
          <w:rFonts w:ascii="Times New Roman" w:eastAsia="Times New Roman" w:hAnsi="Times New Roman" w:cs="Times New Roman"/>
        </w:rPr>
        <w:t>99 – no answer</w:t>
      </w:r>
    </w:p>
    <w:p w14:paraId="311017E2" w14:textId="77777777" w:rsidR="00AC4E1A" w:rsidRDefault="00AC4E1A">
      <w:pPr>
        <w:rPr>
          <w:rFonts w:ascii="Times New Roman" w:eastAsia="Times New Roman" w:hAnsi="Times New Roman" w:cs="Times New Roman"/>
        </w:rPr>
      </w:pPr>
    </w:p>
    <w:p w14:paraId="517108C0" w14:textId="77777777" w:rsidR="00AC4E1A" w:rsidRDefault="00000000">
      <w:pPr>
        <w:pBdr>
          <w:top w:val="nil"/>
          <w:left w:val="nil"/>
          <w:bottom w:val="nil"/>
          <w:right w:val="nil"/>
          <w:between w:val="nil"/>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24292E"/>
        </w:rPr>
      </w:pPr>
      <w:r>
        <w:rPr>
          <w:rFonts w:ascii="Times New Roman" w:eastAsia="Times New Roman" w:hAnsi="Times New Roman" w:cs="Times New Roman"/>
          <w:color w:val="000000"/>
        </w:rPr>
        <w:lastRenderedPageBreak/>
        <w:t xml:space="preserve">53) thai_food - </w:t>
      </w:r>
      <w:r>
        <w:rPr>
          <w:rFonts w:ascii="Times New Roman" w:eastAsia="Times New Roman" w:hAnsi="Times New Roman" w:cs="Times New Roman"/>
          <w:color w:val="24292E"/>
        </w:rPr>
        <w:t xml:space="preserve">How </w:t>
      </w:r>
      <w:sdt>
        <w:sdtPr>
          <w:tag w:val="goog_rdk_133"/>
          <w:id w:val="-639803841"/>
        </w:sdtPr>
        <w:sdtContent>
          <w:ins w:id="133" w:author="Shivanshu Yadav" w:date="2021-07-09T22:06:00Z">
            <w:r>
              <w:rPr>
                <w:rFonts w:ascii="Times New Roman" w:eastAsia="Times New Roman" w:hAnsi="Times New Roman" w:cs="Times New Roman"/>
                <w:color w:val="24292E"/>
              </w:rPr>
              <w:t>likely is it to</w:t>
            </w:r>
          </w:ins>
        </w:sdtContent>
      </w:sdt>
      <w:sdt>
        <w:sdtPr>
          <w:tag w:val="goog_rdk_134"/>
          <w:id w:val="-536506979"/>
        </w:sdtPr>
        <w:sdtContent>
          <w:del w:id="134" w:author="Shivanshu Yadav" w:date="2021-07-09T22:06:00Z">
            <w:r>
              <w:rPr>
                <w:rFonts w:ascii="Times New Roman" w:eastAsia="Times New Roman" w:hAnsi="Times New Roman" w:cs="Times New Roman"/>
                <w:color w:val="24292E"/>
              </w:rPr>
              <w:delText>likely to</w:delText>
            </w:r>
          </w:del>
        </w:sdtContent>
      </w:sdt>
      <w:r>
        <w:rPr>
          <w:rFonts w:ascii="Times New Roman" w:eastAsia="Times New Roman" w:hAnsi="Times New Roman" w:cs="Times New Roman"/>
          <w:color w:val="24292E"/>
        </w:rPr>
        <w:t xml:space="preserve"> eat thai food when available?</w:t>
      </w:r>
    </w:p>
    <w:p w14:paraId="78698ACF" w14:textId="77777777" w:rsidR="00AC4E1A" w:rsidRDefault="00000000">
      <w:pPr>
        <w:pBdr>
          <w:top w:val="nil"/>
          <w:left w:val="nil"/>
          <w:bottom w:val="nil"/>
          <w:right w:val="nil"/>
          <w:between w:val="nil"/>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24292E"/>
        </w:rPr>
      </w:pPr>
      <w:r>
        <w:rPr>
          <w:rFonts w:ascii="Times New Roman" w:eastAsia="Times New Roman" w:hAnsi="Times New Roman" w:cs="Times New Roman"/>
          <w:color w:val="24292E"/>
        </w:rPr>
        <w:t xml:space="preserve">1 - very unlikely </w:t>
      </w:r>
    </w:p>
    <w:p w14:paraId="03FF17F8" w14:textId="77777777" w:rsidR="00AC4E1A" w:rsidRDefault="00000000">
      <w:pPr>
        <w:pBdr>
          <w:top w:val="nil"/>
          <w:left w:val="nil"/>
          <w:bottom w:val="nil"/>
          <w:right w:val="nil"/>
          <w:between w:val="nil"/>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24292E"/>
        </w:rPr>
      </w:pPr>
      <w:r>
        <w:rPr>
          <w:rFonts w:ascii="Times New Roman" w:eastAsia="Times New Roman" w:hAnsi="Times New Roman" w:cs="Times New Roman"/>
          <w:color w:val="24292E"/>
        </w:rPr>
        <w:t xml:space="preserve">2 - unlikely </w:t>
      </w:r>
    </w:p>
    <w:p w14:paraId="6C4746CE" w14:textId="77777777" w:rsidR="00AC4E1A" w:rsidRDefault="00000000">
      <w:pPr>
        <w:pBdr>
          <w:top w:val="nil"/>
          <w:left w:val="nil"/>
          <w:bottom w:val="nil"/>
          <w:right w:val="nil"/>
          <w:between w:val="nil"/>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24292E"/>
        </w:rPr>
      </w:pPr>
      <w:r>
        <w:rPr>
          <w:rFonts w:ascii="Times New Roman" w:eastAsia="Times New Roman" w:hAnsi="Times New Roman" w:cs="Times New Roman"/>
          <w:color w:val="24292E"/>
        </w:rPr>
        <w:t xml:space="preserve">3 - neutral </w:t>
      </w:r>
    </w:p>
    <w:p w14:paraId="05743225" w14:textId="77777777" w:rsidR="00AC4E1A" w:rsidRDefault="00000000">
      <w:pPr>
        <w:pBdr>
          <w:top w:val="nil"/>
          <w:left w:val="nil"/>
          <w:bottom w:val="nil"/>
          <w:right w:val="nil"/>
          <w:between w:val="nil"/>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24292E"/>
        </w:rPr>
      </w:pPr>
      <w:r>
        <w:rPr>
          <w:rFonts w:ascii="Times New Roman" w:eastAsia="Times New Roman" w:hAnsi="Times New Roman" w:cs="Times New Roman"/>
          <w:color w:val="24292E"/>
        </w:rPr>
        <w:t xml:space="preserve">4 - likely </w:t>
      </w:r>
    </w:p>
    <w:p w14:paraId="55B458BB" w14:textId="77777777" w:rsidR="00AC4E1A" w:rsidRDefault="00000000">
      <w:pPr>
        <w:pBdr>
          <w:top w:val="nil"/>
          <w:left w:val="nil"/>
          <w:bottom w:val="nil"/>
          <w:right w:val="nil"/>
          <w:between w:val="nil"/>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24292E"/>
        </w:rPr>
      </w:pPr>
      <w:r>
        <w:rPr>
          <w:rFonts w:ascii="Times New Roman" w:eastAsia="Times New Roman" w:hAnsi="Times New Roman" w:cs="Times New Roman"/>
          <w:color w:val="24292E"/>
        </w:rPr>
        <w:t xml:space="preserve">5 - very likely </w:t>
      </w:r>
    </w:p>
    <w:p w14:paraId="02BCECFB" w14:textId="77777777" w:rsidR="00AC4E1A" w:rsidRDefault="00AC4E1A">
      <w:pPr>
        <w:rPr>
          <w:rFonts w:ascii="Times New Roman" w:eastAsia="Times New Roman" w:hAnsi="Times New Roman" w:cs="Times New Roman"/>
        </w:rPr>
      </w:pPr>
    </w:p>
    <w:p w14:paraId="24DC1401" w14:textId="77777777" w:rsidR="00AC4E1A" w:rsidRDefault="00000000">
      <w:pPr>
        <w:pBdr>
          <w:top w:val="nil"/>
          <w:left w:val="nil"/>
          <w:bottom w:val="nil"/>
          <w:right w:val="nil"/>
          <w:between w:val="nil"/>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24292E"/>
        </w:rPr>
      </w:pPr>
      <w:r>
        <w:rPr>
          <w:rFonts w:ascii="Times New Roman" w:eastAsia="Times New Roman" w:hAnsi="Times New Roman" w:cs="Times New Roman"/>
          <w:color w:val="000000"/>
        </w:rPr>
        <w:t xml:space="preserve">54) tortilla_calories - </w:t>
      </w:r>
      <w:r>
        <w:rPr>
          <w:rFonts w:ascii="Times New Roman" w:eastAsia="Times New Roman" w:hAnsi="Times New Roman" w:cs="Times New Roman"/>
          <w:color w:val="24292E"/>
        </w:rPr>
        <w:t xml:space="preserve">guessing calories in a burrito </w:t>
      </w:r>
      <w:sdt>
        <w:sdtPr>
          <w:tag w:val="goog_rdk_135"/>
          <w:id w:val="266268862"/>
        </w:sdtPr>
        <w:sdtContent>
          <w:ins w:id="135" w:author="Shivanshu Yadav" w:date="2021-07-09T22:06:00Z">
            <w:r>
              <w:rPr>
                <w:rFonts w:ascii="Times New Roman" w:eastAsia="Times New Roman" w:hAnsi="Times New Roman" w:cs="Times New Roman"/>
                <w:color w:val="24292E"/>
              </w:rPr>
              <w:t>sandwich</w:t>
            </w:r>
          </w:ins>
        </w:sdtContent>
      </w:sdt>
      <w:sdt>
        <w:sdtPr>
          <w:tag w:val="goog_rdk_136"/>
          <w:id w:val="66235423"/>
        </w:sdtPr>
        <w:sdtContent>
          <w:del w:id="136" w:author="Shivanshu Yadav" w:date="2021-07-09T22:06:00Z">
            <w:r>
              <w:rPr>
                <w:rFonts w:ascii="Times New Roman" w:eastAsia="Times New Roman" w:hAnsi="Times New Roman" w:cs="Times New Roman"/>
                <w:color w:val="24292E"/>
              </w:rPr>
              <w:delText>sandwhich</w:delText>
            </w:r>
          </w:del>
        </w:sdtContent>
      </w:sdt>
      <w:r>
        <w:rPr>
          <w:rFonts w:ascii="Times New Roman" w:eastAsia="Times New Roman" w:hAnsi="Times New Roman" w:cs="Times New Roman"/>
          <w:color w:val="24292E"/>
        </w:rPr>
        <w:t xml:space="preserve"> from </w:t>
      </w:r>
      <w:sdt>
        <w:sdtPr>
          <w:tag w:val="goog_rdk_137"/>
          <w:id w:val="-2008748242"/>
        </w:sdtPr>
        <w:sdtContent>
          <w:ins w:id="137" w:author="Shivanshu Yadav" w:date="2021-07-09T22:06:00Z">
            <w:r>
              <w:rPr>
                <w:rFonts w:ascii="Times New Roman" w:eastAsia="Times New Roman" w:hAnsi="Times New Roman" w:cs="Times New Roman"/>
                <w:color w:val="24292E"/>
              </w:rPr>
              <w:t>Chipotle</w:t>
            </w:r>
          </w:ins>
        </w:sdtContent>
      </w:sdt>
      <w:sdt>
        <w:sdtPr>
          <w:tag w:val="goog_rdk_138"/>
          <w:id w:val="314925815"/>
        </w:sdtPr>
        <w:sdtContent>
          <w:del w:id="138" w:author="Shivanshu Yadav" w:date="2021-07-09T22:06:00Z">
            <w:r>
              <w:rPr>
                <w:rFonts w:ascii="Times New Roman" w:eastAsia="Times New Roman" w:hAnsi="Times New Roman" w:cs="Times New Roman"/>
                <w:color w:val="24292E"/>
              </w:rPr>
              <w:delText>Chipolte</w:delText>
            </w:r>
          </w:del>
        </w:sdtContent>
      </w:sdt>
      <w:r>
        <w:rPr>
          <w:rFonts w:ascii="Times New Roman" w:eastAsia="Times New Roman" w:hAnsi="Times New Roman" w:cs="Times New Roman"/>
          <w:color w:val="24292E"/>
        </w:rPr>
        <w:t>?</w:t>
      </w:r>
    </w:p>
    <w:p w14:paraId="29F83465" w14:textId="77777777" w:rsidR="00AC4E1A" w:rsidRDefault="00AC4E1A">
      <w:pPr>
        <w:pBdr>
          <w:top w:val="nil"/>
          <w:left w:val="nil"/>
          <w:bottom w:val="nil"/>
          <w:right w:val="nil"/>
          <w:between w:val="nil"/>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24292E"/>
        </w:rPr>
      </w:pPr>
    </w:p>
    <w:p w14:paraId="31FEE2DB" w14:textId="77777777" w:rsidR="00AC4E1A" w:rsidRDefault="00000000">
      <w:pPr>
        <w:pBdr>
          <w:top w:val="nil"/>
          <w:left w:val="nil"/>
          <w:bottom w:val="nil"/>
          <w:right w:val="nil"/>
          <w:between w:val="nil"/>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24292E"/>
        </w:rPr>
      </w:pPr>
      <w:r>
        <w:rPr>
          <w:rFonts w:ascii="Times New Roman" w:eastAsia="Times New Roman" w:hAnsi="Times New Roman" w:cs="Times New Roman"/>
          <w:color w:val="24292E"/>
        </w:rPr>
        <w:t xml:space="preserve">1 - 580 </w:t>
      </w:r>
    </w:p>
    <w:p w14:paraId="1A51AF12" w14:textId="77777777" w:rsidR="00AC4E1A" w:rsidRDefault="00000000">
      <w:pPr>
        <w:pBdr>
          <w:top w:val="nil"/>
          <w:left w:val="nil"/>
          <w:bottom w:val="nil"/>
          <w:right w:val="nil"/>
          <w:between w:val="nil"/>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24292E"/>
        </w:rPr>
      </w:pPr>
      <w:r>
        <w:rPr>
          <w:rFonts w:ascii="Times New Roman" w:eastAsia="Times New Roman" w:hAnsi="Times New Roman" w:cs="Times New Roman"/>
          <w:color w:val="24292E"/>
        </w:rPr>
        <w:t xml:space="preserve">2 - 725 </w:t>
      </w:r>
    </w:p>
    <w:p w14:paraId="4AB61244" w14:textId="77777777" w:rsidR="00AC4E1A" w:rsidRDefault="00000000">
      <w:pPr>
        <w:pBdr>
          <w:top w:val="nil"/>
          <w:left w:val="nil"/>
          <w:bottom w:val="nil"/>
          <w:right w:val="nil"/>
          <w:between w:val="nil"/>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24292E"/>
        </w:rPr>
      </w:pPr>
      <w:r>
        <w:rPr>
          <w:rFonts w:ascii="Times New Roman" w:eastAsia="Times New Roman" w:hAnsi="Times New Roman" w:cs="Times New Roman"/>
          <w:color w:val="24292E"/>
        </w:rPr>
        <w:t xml:space="preserve">3 - 940 </w:t>
      </w:r>
    </w:p>
    <w:p w14:paraId="45E7948B" w14:textId="77777777" w:rsidR="00AC4E1A" w:rsidRDefault="00000000">
      <w:pPr>
        <w:pBdr>
          <w:top w:val="nil"/>
          <w:left w:val="nil"/>
          <w:bottom w:val="nil"/>
          <w:right w:val="nil"/>
          <w:between w:val="nil"/>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24292E"/>
        </w:rPr>
      </w:pPr>
      <w:r>
        <w:rPr>
          <w:rFonts w:ascii="Times New Roman" w:eastAsia="Times New Roman" w:hAnsi="Times New Roman" w:cs="Times New Roman"/>
          <w:color w:val="24292E"/>
        </w:rPr>
        <w:t>4 - 1165</w:t>
      </w:r>
    </w:p>
    <w:p w14:paraId="603A6A2B" w14:textId="77777777" w:rsidR="00AC4E1A" w:rsidRDefault="00AC4E1A">
      <w:pPr>
        <w:rPr>
          <w:rFonts w:ascii="Times New Roman" w:eastAsia="Times New Roman" w:hAnsi="Times New Roman" w:cs="Times New Roman"/>
        </w:rPr>
      </w:pPr>
    </w:p>
    <w:p w14:paraId="3C07CD03" w14:textId="77777777" w:rsidR="00AC4E1A" w:rsidRDefault="00000000">
      <w:pPr>
        <w:rPr>
          <w:rFonts w:ascii="Times New Roman" w:eastAsia="Times New Roman" w:hAnsi="Times New Roman" w:cs="Times New Roman"/>
        </w:rPr>
      </w:pPr>
      <w:r>
        <w:rPr>
          <w:rFonts w:ascii="Times New Roman" w:eastAsia="Times New Roman" w:hAnsi="Times New Roman" w:cs="Times New Roman"/>
        </w:rPr>
        <w:t>55) turkey_calories - Can you guess how many calories are in the foods shown below? (Panera Bread Roasted Turkey and Avocado BLT)</w:t>
      </w:r>
    </w:p>
    <w:p w14:paraId="1250BA51" w14:textId="77777777" w:rsidR="00AC4E1A" w:rsidRDefault="00AC4E1A">
      <w:pPr>
        <w:rPr>
          <w:rFonts w:ascii="Times New Roman" w:eastAsia="Times New Roman" w:hAnsi="Times New Roman" w:cs="Times New Roman"/>
        </w:rPr>
      </w:pPr>
    </w:p>
    <w:p w14:paraId="3E08812E" w14:textId="77777777" w:rsidR="00AC4E1A" w:rsidRDefault="00000000">
      <w:pPr>
        <w:pBdr>
          <w:top w:val="nil"/>
          <w:left w:val="nil"/>
          <w:bottom w:val="nil"/>
          <w:right w:val="nil"/>
          <w:between w:val="nil"/>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24292E"/>
        </w:rPr>
      </w:pPr>
      <w:r>
        <w:rPr>
          <w:rFonts w:ascii="Times New Roman" w:eastAsia="Times New Roman" w:hAnsi="Times New Roman" w:cs="Times New Roman"/>
          <w:color w:val="24292E"/>
        </w:rPr>
        <w:t xml:space="preserve">1 - 345 </w:t>
      </w:r>
    </w:p>
    <w:p w14:paraId="67508DB0" w14:textId="77777777" w:rsidR="00AC4E1A" w:rsidRDefault="00000000">
      <w:pPr>
        <w:pBdr>
          <w:top w:val="nil"/>
          <w:left w:val="nil"/>
          <w:bottom w:val="nil"/>
          <w:right w:val="nil"/>
          <w:between w:val="nil"/>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24292E"/>
        </w:rPr>
      </w:pPr>
      <w:r>
        <w:rPr>
          <w:rFonts w:ascii="Times New Roman" w:eastAsia="Times New Roman" w:hAnsi="Times New Roman" w:cs="Times New Roman"/>
          <w:color w:val="24292E"/>
        </w:rPr>
        <w:t xml:space="preserve">2 - 500 </w:t>
      </w:r>
    </w:p>
    <w:p w14:paraId="185879D3" w14:textId="77777777" w:rsidR="00AC4E1A" w:rsidRDefault="00000000">
      <w:pPr>
        <w:pBdr>
          <w:top w:val="nil"/>
          <w:left w:val="nil"/>
          <w:bottom w:val="nil"/>
          <w:right w:val="nil"/>
          <w:between w:val="nil"/>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24292E"/>
        </w:rPr>
      </w:pPr>
      <w:r>
        <w:rPr>
          <w:rFonts w:ascii="Times New Roman" w:eastAsia="Times New Roman" w:hAnsi="Times New Roman" w:cs="Times New Roman"/>
          <w:color w:val="24292E"/>
        </w:rPr>
        <w:t xml:space="preserve">3 - 690 </w:t>
      </w:r>
    </w:p>
    <w:p w14:paraId="154641D0" w14:textId="77777777" w:rsidR="00AC4E1A" w:rsidRDefault="00000000">
      <w:pPr>
        <w:pBdr>
          <w:top w:val="nil"/>
          <w:left w:val="nil"/>
          <w:bottom w:val="nil"/>
          <w:right w:val="nil"/>
          <w:between w:val="nil"/>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24292E"/>
        </w:rPr>
      </w:pPr>
      <w:r>
        <w:rPr>
          <w:rFonts w:ascii="Times New Roman" w:eastAsia="Times New Roman" w:hAnsi="Times New Roman" w:cs="Times New Roman"/>
          <w:color w:val="24292E"/>
        </w:rPr>
        <w:t>4 - 850</w:t>
      </w:r>
    </w:p>
    <w:p w14:paraId="435777D8" w14:textId="77777777" w:rsidR="00AC4E1A" w:rsidRDefault="00AC4E1A">
      <w:pPr>
        <w:rPr>
          <w:rFonts w:ascii="Times New Roman" w:eastAsia="Times New Roman" w:hAnsi="Times New Roman" w:cs="Times New Roman"/>
        </w:rPr>
      </w:pPr>
    </w:p>
    <w:p w14:paraId="0D9D648D" w14:textId="77777777" w:rsidR="00AC4E1A" w:rsidRDefault="00AC4E1A">
      <w:pPr>
        <w:rPr>
          <w:rFonts w:ascii="Times New Roman" w:eastAsia="Times New Roman" w:hAnsi="Times New Roman" w:cs="Times New Roman"/>
        </w:rPr>
      </w:pPr>
    </w:p>
    <w:p w14:paraId="6A2728D9" w14:textId="77777777" w:rsidR="00AC4E1A" w:rsidRDefault="00000000">
      <w:pPr>
        <w:rPr>
          <w:rFonts w:ascii="Times New Roman" w:eastAsia="Times New Roman" w:hAnsi="Times New Roman" w:cs="Times New Roman"/>
        </w:rPr>
      </w:pPr>
      <w:r>
        <w:rPr>
          <w:rFonts w:ascii="Times New Roman" w:eastAsia="Times New Roman" w:hAnsi="Times New Roman" w:cs="Times New Roman"/>
        </w:rPr>
        <w:t xml:space="preserve">56) type_sports – what type of sports are you </w:t>
      </w:r>
      <w:sdt>
        <w:sdtPr>
          <w:tag w:val="goog_rdk_139"/>
          <w:id w:val="-247737934"/>
        </w:sdtPr>
        <w:sdtContent>
          <w:ins w:id="139" w:author="Shivanshu Yadav" w:date="2021-07-09T22:06:00Z">
            <w:r>
              <w:rPr>
                <w:rFonts w:ascii="Times New Roman" w:eastAsia="Times New Roman" w:hAnsi="Times New Roman" w:cs="Times New Roman"/>
              </w:rPr>
              <w:t>involved in</w:t>
            </w:r>
          </w:ins>
        </w:sdtContent>
      </w:sdt>
      <w:sdt>
        <w:sdtPr>
          <w:tag w:val="goog_rdk_140"/>
          <w:id w:val="254715026"/>
        </w:sdtPr>
        <w:sdtContent>
          <w:del w:id="140" w:author="Shivanshu Yadav" w:date="2021-07-09T22:06:00Z">
            <w:r>
              <w:rPr>
                <w:rFonts w:ascii="Times New Roman" w:eastAsia="Times New Roman" w:hAnsi="Times New Roman" w:cs="Times New Roman"/>
              </w:rPr>
              <w:delText>involved</w:delText>
            </w:r>
          </w:del>
        </w:sdtContent>
      </w:sdt>
      <w:r>
        <w:rPr>
          <w:rFonts w:ascii="Times New Roman" w:eastAsia="Times New Roman" w:hAnsi="Times New Roman" w:cs="Times New Roman"/>
        </w:rPr>
        <w:t>?</w:t>
      </w:r>
    </w:p>
    <w:p w14:paraId="7B56EC70" w14:textId="77777777" w:rsidR="00AC4E1A" w:rsidRDefault="00000000">
      <w:pPr>
        <w:rPr>
          <w:rFonts w:ascii="Times New Roman" w:eastAsia="Times New Roman" w:hAnsi="Times New Roman" w:cs="Times New Roman"/>
        </w:rPr>
      </w:pPr>
      <w:r>
        <w:rPr>
          <w:rFonts w:ascii="Times New Roman" w:eastAsia="Times New Roman" w:hAnsi="Times New Roman" w:cs="Times New Roman"/>
        </w:rPr>
        <w:t>Open-ended</w:t>
      </w:r>
    </w:p>
    <w:p w14:paraId="50B97C33" w14:textId="77777777" w:rsidR="00AC4E1A" w:rsidRDefault="00AC4E1A">
      <w:pPr>
        <w:rPr>
          <w:rFonts w:ascii="Times New Roman" w:eastAsia="Times New Roman" w:hAnsi="Times New Roman" w:cs="Times New Roman"/>
        </w:rPr>
      </w:pPr>
    </w:p>
    <w:p w14:paraId="76DE7F93" w14:textId="77777777" w:rsidR="00AC4E1A" w:rsidRDefault="00000000">
      <w:pPr>
        <w:pBdr>
          <w:top w:val="nil"/>
          <w:left w:val="nil"/>
          <w:bottom w:val="nil"/>
          <w:right w:val="nil"/>
          <w:between w:val="nil"/>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24292E"/>
        </w:rPr>
      </w:pPr>
      <w:r>
        <w:rPr>
          <w:rFonts w:ascii="Times New Roman" w:eastAsia="Times New Roman" w:hAnsi="Times New Roman" w:cs="Times New Roman"/>
          <w:color w:val="000000"/>
        </w:rPr>
        <w:t xml:space="preserve">57) veggies_day - </w:t>
      </w:r>
      <w:r>
        <w:rPr>
          <w:rFonts w:ascii="Times New Roman" w:eastAsia="Times New Roman" w:hAnsi="Times New Roman" w:cs="Times New Roman"/>
          <w:color w:val="24292E"/>
        </w:rPr>
        <w:t xml:space="preserve">How </w:t>
      </w:r>
      <w:sdt>
        <w:sdtPr>
          <w:tag w:val="goog_rdk_141"/>
          <w:id w:val="-526720876"/>
        </w:sdtPr>
        <w:sdtContent>
          <w:ins w:id="141" w:author="Shivanshu Yadav" w:date="2021-07-09T22:06:00Z">
            <w:r>
              <w:rPr>
                <w:rFonts w:ascii="Times New Roman" w:eastAsia="Times New Roman" w:hAnsi="Times New Roman" w:cs="Times New Roman"/>
                <w:color w:val="24292E"/>
              </w:rPr>
              <w:t>likely are you to</w:t>
            </w:r>
          </w:ins>
        </w:sdtContent>
      </w:sdt>
      <w:sdt>
        <w:sdtPr>
          <w:tag w:val="goog_rdk_142"/>
          <w:id w:val="-172034409"/>
        </w:sdtPr>
        <w:sdtContent>
          <w:del w:id="142" w:author="Shivanshu Yadav" w:date="2021-07-09T22:06:00Z">
            <w:r>
              <w:rPr>
                <w:rFonts w:ascii="Times New Roman" w:eastAsia="Times New Roman" w:hAnsi="Times New Roman" w:cs="Times New Roman"/>
                <w:color w:val="24292E"/>
              </w:rPr>
              <w:delText>likely to</w:delText>
            </w:r>
          </w:del>
        </w:sdtContent>
      </w:sdt>
      <w:r>
        <w:rPr>
          <w:rFonts w:ascii="Times New Roman" w:eastAsia="Times New Roman" w:hAnsi="Times New Roman" w:cs="Times New Roman"/>
          <w:color w:val="24292E"/>
        </w:rPr>
        <w:t xml:space="preserve"> eat veggies in a day? </w:t>
      </w:r>
    </w:p>
    <w:p w14:paraId="50D11C71" w14:textId="77777777" w:rsidR="00AC4E1A" w:rsidRDefault="00000000">
      <w:pPr>
        <w:pBdr>
          <w:top w:val="nil"/>
          <w:left w:val="nil"/>
          <w:bottom w:val="nil"/>
          <w:right w:val="nil"/>
          <w:between w:val="nil"/>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24292E"/>
        </w:rPr>
      </w:pPr>
      <w:r>
        <w:rPr>
          <w:rFonts w:ascii="Times New Roman" w:eastAsia="Times New Roman" w:hAnsi="Times New Roman" w:cs="Times New Roman"/>
          <w:color w:val="24292E"/>
        </w:rPr>
        <w:t xml:space="preserve">1 - very unlikely </w:t>
      </w:r>
    </w:p>
    <w:p w14:paraId="013D0694" w14:textId="77777777" w:rsidR="00AC4E1A" w:rsidRDefault="00000000">
      <w:pPr>
        <w:pBdr>
          <w:top w:val="nil"/>
          <w:left w:val="nil"/>
          <w:bottom w:val="nil"/>
          <w:right w:val="nil"/>
          <w:between w:val="nil"/>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24292E"/>
        </w:rPr>
      </w:pPr>
      <w:r>
        <w:rPr>
          <w:rFonts w:ascii="Times New Roman" w:eastAsia="Times New Roman" w:hAnsi="Times New Roman" w:cs="Times New Roman"/>
          <w:color w:val="24292E"/>
        </w:rPr>
        <w:t xml:space="preserve">2 - unlikely </w:t>
      </w:r>
    </w:p>
    <w:p w14:paraId="1D3201FB" w14:textId="77777777" w:rsidR="00AC4E1A" w:rsidRDefault="00000000">
      <w:pPr>
        <w:pBdr>
          <w:top w:val="nil"/>
          <w:left w:val="nil"/>
          <w:bottom w:val="nil"/>
          <w:right w:val="nil"/>
          <w:between w:val="nil"/>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24292E"/>
        </w:rPr>
      </w:pPr>
      <w:r>
        <w:rPr>
          <w:rFonts w:ascii="Times New Roman" w:eastAsia="Times New Roman" w:hAnsi="Times New Roman" w:cs="Times New Roman"/>
          <w:color w:val="24292E"/>
        </w:rPr>
        <w:t xml:space="preserve">3 - neutral </w:t>
      </w:r>
    </w:p>
    <w:p w14:paraId="2282C617" w14:textId="77777777" w:rsidR="00AC4E1A" w:rsidRDefault="00000000">
      <w:pPr>
        <w:pBdr>
          <w:top w:val="nil"/>
          <w:left w:val="nil"/>
          <w:bottom w:val="nil"/>
          <w:right w:val="nil"/>
          <w:between w:val="nil"/>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24292E"/>
        </w:rPr>
      </w:pPr>
      <w:r>
        <w:rPr>
          <w:rFonts w:ascii="Times New Roman" w:eastAsia="Times New Roman" w:hAnsi="Times New Roman" w:cs="Times New Roman"/>
          <w:color w:val="24292E"/>
        </w:rPr>
        <w:t xml:space="preserve">4- likely </w:t>
      </w:r>
    </w:p>
    <w:p w14:paraId="0DF61F69" w14:textId="77777777" w:rsidR="00AC4E1A" w:rsidRDefault="00000000">
      <w:pPr>
        <w:pBdr>
          <w:top w:val="nil"/>
          <w:left w:val="nil"/>
          <w:bottom w:val="nil"/>
          <w:right w:val="nil"/>
          <w:between w:val="nil"/>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24292E"/>
        </w:rPr>
      </w:pPr>
      <w:r>
        <w:rPr>
          <w:rFonts w:ascii="Times New Roman" w:eastAsia="Times New Roman" w:hAnsi="Times New Roman" w:cs="Times New Roman"/>
          <w:color w:val="24292E"/>
        </w:rPr>
        <w:t>5 - very likely</w:t>
      </w:r>
    </w:p>
    <w:p w14:paraId="361FC012" w14:textId="77777777" w:rsidR="00AC4E1A" w:rsidRDefault="00AC4E1A">
      <w:pPr>
        <w:rPr>
          <w:rFonts w:ascii="Times New Roman" w:eastAsia="Times New Roman" w:hAnsi="Times New Roman" w:cs="Times New Roman"/>
        </w:rPr>
      </w:pPr>
    </w:p>
    <w:p w14:paraId="7B184837" w14:textId="77777777" w:rsidR="00AC4E1A" w:rsidRDefault="00000000">
      <w:pPr>
        <w:rPr>
          <w:rFonts w:ascii="Times New Roman" w:eastAsia="Times New Roman" w:hAnsi="Times New Roman" w:cs="Times New Roman"/>
        </w:rPr>
      </w:pPr>
      <w:r>
        <w:rPr>
          <w:rFonts w:ascii="Times New Roman" w:eastAsia="Times New Roman" w:hAnsi="Times New Roman" w:cs="Times New Roman"/>
        </w:rPr>
        <w:t>58) vitamins – do you take any supplements or vitamins?</w:t>
      </w:r>
    </w:p>
    <w:p w14:paraId="6D976E0C" w14:textId="77777777" w:rsidR="00AC4E1A" w:rsidRDefault="00000000">
      <w:pPr>
        <w:rPr>
          <w:rFonts w:ascii="Times New Roman" w:eastAsia="Times New Roman" w:hAnsi="Times New Roman" w:cs="Times New Roman"/>
        </w:rPr>
      </w:pPr>
      <w:r>
        <w:rPr>
          <w:rFonts w:ascii="Times New Roman" w:eastAsia="Times New Roman" w:hAnsi="Times New Roman" w:cs="Times New Roman"/>
        </w:rPr>
        <w:t>1 – yes</w:t>
      </w:r>
    </w:p>
    <w:p w14:paraId="6565BD2A" w14:textId="77777777" w:rsidR="00AC4E1A" w:rsidRDefault="00000000">
      <w:pPr>
        <w:rPr>
          <w:rFonts w:ascii="Times New Roman" w:eastAsia="Times New Roman" w:hAnsi="Times New Roman" w:cs="Times New Roman"/>
        </w:rPr>
      </w:pPr>
      <w:r>
        <w:rPr>
          <w:rFonts w:ascii="Times New Roman" w:eastAsia="Times New Roman" w:hAnsi="Times New Roman" w:cs="Times New Roman"/>
        </w:rPr>
        <w:t>2 – no</w:t>
      </w:r>
    </w:p>
    <w:p w14:paraId="0B16E960" w14:textId="77777777" w:rsidR="00AC4E1A" w:rsidRDefault="00AC4E1A">
      <w:pPr>
        <w:rPr>
          <w:rFonts w:ascii="Times New Roman" w:eastAsia="Times New Roman" w:hAnsi="Times New Roman" w:cs="Times New Roman"/>
        </w:rPr>
      </w:pPr>
    </w:p>
    <w:p w14:paraId="0903B7AF" w14:textId="77777777" w:rsidR="00AC4E1A" w:rsidRDefault="00000000">
      <w:pPr>
        <w:pBdr>
          <w:top w:val="nil"/>
          <w:left w:val="nil"/>
          <w:bottom w:val="nil"/>
          <w:right w:val="nil"/>
          <w:between w:val="nil"/>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24292E"/>
        </w:rPr>
      </w:pPr>
      <w:r>
        <w:rPr>
          <w:rFonts w:ascii="Times New Roman" w:eastAsia="Times New Roman" w:hAnsi="Times New Roman" w:cs="Times New Roman"/>
          <w:color w:val="000000"/>
        </w:rPr>
        <w:t xml:space="preserve">59) waffle_calories - </w:t>
      </w:r>
      <w:r>
        <w:rPr>
          <w:rFonts w:ascii="Times New Roman" w:eastAsia="Times New Roman" w:hAnsi="Times New Roman" w:cs="Times New Roman"/>
          <w:color w:val="24292E"/>
        </w:rPr>
        <w:t xml:space="preserve">guessing calories in waffle potato </w:t>
      </w:r>
      <w:sdt>
        <w:sdtPr>
          <w:tag w:val="goog_rdk_143"/>
          <w:id w:val="1884522779"/>
        </w:sdtPr>
        <w:sdtContent>
          <w:ins w:id="143" w:author="Shivanshu Yadav" w:date="2021-07-09T22:05:00Z">
            <w:r>
              <w:rPr>
                <w:rFonts w:ascii="Times New Roman" w:eastAsia="Times New Roman" w:hAnsi="Times New Roman" w:cs="Times New Roman"/>
                <w:color w:val="24292E"/>
              </w:rPr>
              <w:t>sandwich</w:t>
            </w:r>
          </w:ins>
        </w:sdtContent>
      </w:sdt>
      <w:sdt>
        <w:sdtPr>
          <w:tag w:val="goog_rdk_144"/>
          <w:id w:val="927851270"/>
        </w:sdtPr>
        <w:sdtContent>
          <w:del w:id="144" w:author="Shivanshu Yadav" w:date="2021-07-09T22:05:00Z">
            <w:r>
              <w:rPr>
                <w:rFonts w:ascii="Times New Roman" w:eastAsia="Times New Roman" w:hAnsi="Times New Roman" w:cs="Times New Roman"/>
                <w:color w:val="24292E"/>
              </w:rPr>
              <w:delText>sandwhich</w:delText>
            </w:r>
          </w:del>
        </w:sdtContent>
      </w:sdt>
      <w:r>
        <w:rPr>
          <w:rFonts w:ascii="Times New Roman" w:eastAsia="Times New Roman" w:hAnsi="Times New Roman" w:cs="Times New Roman"/>
          <w:color w:val="24292E"/>
        </w:rPr>
        <w:t xml:space="preserve"> </w:t>
      </w:r>
    </w:p>
    <w:p w14:paraId="6EAA63B4" w14:textId="77777777" w:rsidR="00AC4E1A" w:rsidRDefault="00000000">
      <w:pPr>
        <w:pBdr>
          <w:top w:val="nil"/>
          <w:left w:val="nil"/>
          <w:bottom w:val="nil"/>
          <w:right w:val="nil"/>
          <w:between w:val="nil"/>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24292E"/>
        </w:rPr>
      </w:pPr>
      <w:r>
        <w:rPr>
          <w:rFonts w:ascii="Times New Roman" w:eastAsia="Times New Roman" w:hAnsi="Times New Roman" w:cs="Times New Roman"/>
          <w:color w:val="24292E"/>
        </w:rPr>
        <w:t xml:space="preserve">1 - 575 </w:t>
      </w:r>
    </w:p>
    <w:p w14:paraId="19BFD3E6" w14:textId="77777777" w:rsidR="00AC4E1A" w:rsidRDefault="00000000">
      <w:pPr>
        <w:pBdr>
          <w:top w:val="nil"/>
          <w:left w:val="nil"/>
          <w:bottom w:val="nil"/>
          <w:right w:val="nil"/>
          <w:between w:val="nil"/>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24292E"/>
        </w:rPr>
      </w:pPr>
      <w:r>
        <w:rPr>
          <w:rFonts w:ascii="Times New Roman" w:eastAsia="Times New Roman" w:hAnsi="Times New Roman" w:cs="Times New Roman"/>
          <w:color w:val="24292E"/>
        </w:rPr>
        <w:t xml:space="preserve">2 - 760 </w:t>
      </w:r>
    </w:p>
    <w:p w14:paraId="6F30DA6B" w14:textId="77777777" w:rsidR="00AC4E1A" w:rsidRDefault="00000000">
      <w:pPr>
        <w:pBdr>
          <w:top w:val="nil"/>
          <w:left w:val="nil"/>
          <w:bottom w:val="nil"/>
          <w:right w:val="nil"/>
          <w:between w:val="nil"/>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24292E"/>
        </w:rPr>
      </w:pPr>
      <w:r>
        <w:rPr>
          <w:rFonts w:ascii="Times New Roman" w:eastAsia="Times New Roman" w:hAnsi="Times New Roman" w:cs="Times New Roman"/>
          <w:color w:val="24292E"/>
        </w:rPr>
        <w:t xml:space="preserve">3 - 900 </w:t>
      </w:r>
    </w:p>
    <w:p w14:paraId="40384018" w14:textId="77777777" w:rsidR="00AC4E1A" w:rsidRDefault="00000000">
      <w:pPr>
        <w:pBdr>
          <w:top w:val="nil"/>
          <w:left w:val="nil"/>
          <w:bottom w:val="nil"/>
          <w:right w:val="nil"/>
          <w:between w:val="nil"/>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24292E"/>
        </w:rPr>
      </w:pPr>
      <w:r>
        <w:rPr>
          <w:rFonts w:ascii="Times New Roman" w:eastAsia="Times New Roman" w:hAnsi="Times New Roman" w:cs="Times New Roman"/>
          <w:color w:val="24292E"/>
        </w:rPr>
        <w:t>4 - 1315</w:t>
      </w:r>
    </w:p>
    <w:p w14:paraId="48FFB10F" w14:textId="77777777" w:rsidR="00AC4E1A" w:rsidRDefault="00AC4E1A">
      <w:pPr>
        <w:rPr>
          <w:rFonts w:ascii="Times New Roman" w:eastAsia="Times New Roman" w:hAnsi="Times New Roman" w:cs="Times New Roman"/>
        </w:rPr>
      </w:pPr>
    </w:p>
    <w:sdt>
      <w:sdtPr>
        <w:tag w:val="goog_rdk_148"/>
        <w:id w:val="-1761748727"/>
      </w:sdtPr>
      <w:sdtContent>
        <w:p w14:paraId="14386C36" w14:textId="77777777" w:rsidR="00AC4E1A" w:rsidRDefault="00000000">
          <w:pPr>
            <w:rPr>
              <w:ins w:id="145" w:author="Yashu Kana" w:date="2022-12-08T16:17:00Z"/>
              <w:rFonts w:ascii="Times New Roman" w:eastAsia="Times New Roman" w:hAnsi="Times New Roman" w:cs="Times New Roman"/>
            </w:rPr>
          </w:pPr>
          <w:r>
            <w:rPr>
              <w:rFonts w:ascii="Times New Roman" w:eastAsia="Times New Roman" w:hAnsi="Times New Roman" w:cs="Times New Roman"/>
            </w:rPr>
            <w:t>60) weight – what is your weight in</w:t>
          </w:r>
          <w:sdt>
            <w:sdtPr>
              <w:tag w:val="goog_rdk_145"/>
              <w:id w:val="-1149357193"/>
            </w:sdtPr>
            <w:sdtContent>
              <w:ins w:id="146" w:author="Yashu Kana" w:date="2022-12-08T16:17:00Z">
                <w:r>
                  <w:rPr>
                    <w:rFonts w:ascii="Times New Roman" w:eastAsia="Times New Roman" w:hAnsi="Times New Roman" w:cs="Times New Roman"/>
                  </w:rPr>
                  <w:t xml:space="preserve"> kgs </w:t>
                </w:r>
              </w:ins>
            </w:sdtContent>
          </w:sdt>
          <w:sdt>
            <w:sdtPr>
              <w:tag w:val="goog_rdk_146"/>
              <w:id w:val="-1470665209"/>
            </w:sdtPr>
            <w:sdtContent>
              <w:del w:id="147" w:author="Yashu Kana" w:date="2022-12-08T16:17:00Z">
                <w:r>
                  <w:rPr>
                    <w:rFonts w:ascii="Times New Roman" w:eastAsia="Times New Roman" w:hAnsi="Times New Roman" w:cs="Times New Roman"/>
                  </w:rPr>
                  <w:delText xml:space="preserve"> pounds?</w:delText>
                </w:r>
              </w:del>
            </w:sdtContent>
          </w:sdt>
          <w:r>
            <w:rPr>
              <w:rFonts w:ascii="Times New Roman" w:eastAsia="Times New Roman" w:hAnsi="Times New Roman" w:cs="Times New Roman"/>
            </w:rPr>
            <w:t xml:space="preserve"> </w:t>
          </w:r>
          <w:sdt>
            <w:sdtPr>
              <w:tag w:val="goog_rdk_147"/>
              <w:id w:val="1268276550"/>
            </w:sdtPr>
            <w:sdtContent/>
          </w:sdt>
        </w:p>
      </w:sdtContent>
    </w:sdt>
    <w:sdt>
      <w:sdtPr>
        <w:tag w:val="goog_rdk_151"/>
        <w:id w:val="-79987083"/>
      </w:sdtPr>
      <w:sdtContent>
        <w:p w14:paraId="539C0C56" w14:textId="77777777" w:rsidR="00AC4E1A" w:rsidRDefault="00000000">
          <w:pPr>
            <w:rPr>
              <w:ins w:id="148" w:author="Yashu Kana" w:date="2022-12-08T16:16:00Z"/>
              <w:rFonts w:ascii="Times New Roman" w:eastAsia="Times New Roman" w:hAnsi="Times New Roman" w:cs="Times New Roman"/>
            </w:rPr>
          </w:pPr>
          <w:sdt>
            <w:sdtPr>
              <w:tag w:val="goog_rdk_150"/>
              <w:id w:val="-1546675247"/>
            </w:sdtPr>
            <w:sdtContent>
              <w:ins w:id="149" w:author="Yashu Kana" w:date="2022-12-08T16:16:00Z">
                <w:r>
                  <w:rPr>
                    <w:rFonts w:ascii="Times New Roman" w:eastAsia="Times New Roman" w:hAnsi="Times New Roman" w:cs="Times New Roman"/>
                  </w:rPr>
                  <w:t>1-80-100</w:t>
                </w:r>
              </w:ins>
            </w:sdtContent>
          </w:sdt>
        </w:p>
      </w:sdtContent>
    </w:sdt>
    <w:sdt>
      <w:sdtPr>
        <w:tag w:val="goog_rdk_153"/>
        <w:id w:val="-1023007650"/>
      </w:sdtPr>
      <w:sdtContent>
        <w:p w14:paraId="24922C57" w14:textId="77777777" w:rsidR="00AC4E1A" w:rsidRDefault="00000000">
          <w:pPr>
            <w:rPr>
              <w:ins w:id="150" w:author="Yashu Kana" w:date="2022-12-08T16:16:00Z"/>
              <w:rFonts w:ascii="Times New Roman" w:eastAsia="Times New Roman" w:hAnsi="Times New Roman" w:cs="Times New Roman"/>
            </w:rPr>
          </w:pPr>
          <w:sdt>
            <w:sdtPr>
              <w:tag w:val="goog_rdk_152"/>
              <w:id w:val="-1436203493"/>
            </w:sdtPr>
            <w:sdtContent>
              <w:ins w:id="151" w:author="Yashu Kana" w:date="2022-12-08T16:16:00Z">
                <w:r>
                  <w:rPr>
                    <w:rFonts w:ascii="Times New Roman" w:eastAsia="Times New Roman" w:hAnsi="Times New Roman" w:cs="Times New Roman"/>
                  </w:rPr>
                  <w:t>2-60-79</w:t>
                </w:r>
              </w:ins>
            </w:sdtContent>
          </w:sdt>
        </w:p>
      </w:sdtContent>
    </w:sdt>
    <w:sdt>
      <w:sdtPr>
        <w:tag w:val="goog_rdk_156"/>
        <w:id w:val="114036667"/>
      </w:sdtPr>
      <w:sdtContent>
        <w:p w14:paraId="16BBCB11" w14:textId="228D3363" w:rsidR="00AC4E1A" w:rsidRDefault="00000000">
          <w:pPr>
            <w:rPr>
              <w:del w:id="152" w:author="Yashu Kana" w:date="2022-12-08T16:16:00Z"/>
              <w:rFonts w:ascii="Times New Roman" w:eastAsia="Times New Roman" w:hAnsi="Times New Roman" w:cs="Times New Roman"/>
            </w:rPr>
          </w:pPr>
          <w:sdt>
            <w:sdtPr>
              <w:tag w:val="goog_rdk_154"/>
              <w:id w:val="2079556612"/>
            </w:sdtPr>
            <w:sdtContent>
              <w:ins w:id="153" w:author="Yashu Kana" w:date="2022-12-08T16:16:00Z">
                <w:r>
                  <w:rPr>
                    <w:rFonts w:ascii="Times New Roman" w:eastAsia="Times New Roman" w:hAnsi="Times New Roman" w:cs="Times New Roman"/>
                  </w:rPr>
                  <w:t>3 50-59</w:t>
                </w:r>
              </w:ins>
            </w:sdtContent>
          </w:sdt>
          <w:sdt>
            <w:sdtPr>
              <w:tag w:val="goog_rdk_155"/>
              <w:id w:val="-161624864"/>
              <w:showingPlcHdr/>
            </w:sdtPr>
            <w:sdtContent>
              <w:r w:rsidR="00A91025">
                <w:t xml:space="preserve">     </w:t>
              </w:r>
            </w:sdtContent>
          </w:sdt>
        </w:p>
      </w:sdtContent>
    </w:sdt>
    <w:p w14:paraId="3D6A0D43" w14:textId="77777777" w:rsidR="00AC4E1A" w:rsidRDefault="00AC4E1A"/>
    <w:p w14:paraId="731ABD89" w14:textId="77777777" w:rsidR="00A91025" w:rsidRPr="00A91025" w:rsidRDefault="00A91025" w:rsidP="00A91025">
      <w:pPr>
        <w:rPr>
          <w:rFonts w:ascii="Times New Roman" w:eastAsia="Times New Roman" w:hAnsi="Times New Roman" w:cs="Times New Roman"/>
        </w:rPr>
      </w:pPr>
    </w:p>
    <w:p w14:paraId="1147CE54" w14:textId="77777777" w:rsidR="00A91025" w:rsidRPr="00A91025" w:rsidRDefault="00A91025" w:rsidP="00A91025">
      <w:pPr>
        <w:rPr>
          <w:rFonts w:ascii="Times New Roman" w:eastAsia="Times New Roman" w:hAnsi="Times New Roman" w:cs="Times New Roman"/>
        </w:rPr>
      </w:pPr>
    </w:p>
    <w:p w14:paraId="7A61886F" w14:textId="77777777" w:rsidR="00A91025" w:rsidRPr="00A91025" w:rsidRDefault="00A91025" w:rsidP="00A91025">
      <w:pPr>
        <w:rPr>
          <w:rFonts w:ascii="Times New Roman" w:eastAsia="Times New Roman" w:hAnsi="Times New Roman" w:cs="Times New Roman"/>
        </w:rPr>
      </w:pPr>
    </w:p>
    <w:p w14:paraId="6A48D63C" w14:textId="77777777" w:rsidR="00A91025" w:rsidRPr="00A91025" w:rsidRDefault="00A91025" w:rsidP="00A91025">
      <w:pPr>
        <w:rPr>
          <w:rFonts w:ascii="Times New Roman" w:eastAsia="Times New Roman" w:hAnsi="Times New Roman" w:cs="Times New Roman"/>
        </w:rPr>
      </w:pPr>
    </w:p>
    <w:p w14:paraId="15E6E077" w14:textId="77777777" w:rsidR="00A91025" w:rsidRPr="00A91025" w:rsidRDefault="00A91025" w:rsidP="00A91025">
      <w:pPr>
        <w:rPr>
          <w:rFonts w:ascii="Times New Roman" w:eastAsia="Times New Roman" w:hAnsi="Times New Roman" w:cs="Times New Roman"/>
        </w:rPr>
      </w:pPr>
    </w:p>
    <w:p w14:paraId="426BA10E" w14:textId="77777777" w:rsidR="00A91025" w:rsidRPr="00A91025" w:rsidRDefault="00A91025" w:rsidP="00A91025">
      <w:pPr>
        <w:rPr>
          <w:rFonts w:ascii="Times New Roman" w:eastAsia="Times New Roman" w:hAnsi="Times New Roman" w:cs="Times New Roman"/>
        </w:rPr>
      </w:pPr>
    </w:p>
    <w:p w14:paraId="64C8B32C" w14:textId="77777777" w:rsidR="00A91025" w:rsidRPr="00A91025" w:rsidRDefault="00A91025" w:rsidP="00A91025">
      <w:pPr>
        <w:rPr>
          <w:rFonts w:ascii="Times New Roman" w:eastAsia="Times New Roman" w:hAnsi="Times New Roman" w:cs="Times New Roman"/>
        </w:rPr>
      </w:pPr>
    </w:p>
    <w:p w14:paraId="2F05E518" w14:textId="77777777" w:rsidR="00A91025" w:rsidRPr="00A91025" w:rsidRDefault="00A91025" w:rsidP="00A91025">
      <w:pPr>
        <w:rPr>
          <w:rFonts w:ascii="Times New Roman" w:eastAsia="Times New Roman" w:hAnsi="Times New Roman" w:cs="Times New Roman"/>
        </w:rPr>
      </w:pPr>
    </w:p>
    <w:p w14:paraId="7DB75BCA" w14:textId="77777777" w:rsidR="00A91025" w:rsidRPr="00A91025" w:rsidRDefault="00A91025" w:rsidP="00A91025">
      <w:pPr>
        <w:rPr>
          <w:rFonts w:ascii="Times New Roman" w:eastAsia="Times New Roman" w:hAnsi="Times New Roman" w:cs="Times New Roman"/>
        </w:rPr>
      </w:pPr>
    </w:p>
    <w:p w14:paraId="5ED44983" w14:textId="77777777" w:rsidR="00A91025" w:rsidRPr="00A91025" w:rsidRDefault="00A91025" w:rsidP="00A91025">
      <w:pPr>
        <w:rPr>
          <w:rFonts w:ascii="Times New Roman" w:eastAsia="Times New Roman" w:hAnsi="Times New Roman" w:cs="Times New Roman"/>
        </w:rPr>
      </w:pPr>
    </w:p>
    <w:p w14:paraId="711CA6D5" w14:textId="77777777" w:rsidR="00A91025" w:rsidRPr="00A91025" w:rsidRDefault="00A91025" w:rsidP="00A91025">
      <w:pPr>
        <w:rPr>
          <w:rFonts w:ascii="Times New Roman" w:eastAsia="Times New Roman" w:hAnsi="Times New Roman" w:cs="Times New Roman"/>
        </w:rPr>
      </w:pPr>
    </w:p>
    <w:p w14:paraId="74042AA7" w14:textId="77777777" w:rsidR="00A91025" w:rsidRDefault="00A91025" w:rsidP="00A91025"/>
    <w:p w14:paraId="1901D49D" w14:textId="77777777" w:rsidR="00A91025" w:rsidRDefault="00A91025" w:rsidP="00A91025"/>
    <w:p w14:paraId="56625B02" w14:textId="77777777" w:rsidR="00A91025" w:rsidRDefault="00A91025" w:rsidP="00A91025">
      <w:pPr>
        <w:pStyle w:val="Heading1"/>
        <w:shd w:val="clear" w:color="auto" w:fill="111111"/>
        <w:rPr>
          <w:rFonts w:ascii="Segoe UI" w:hAnsi="Segoe UI" w:cs="Segoe UI"/>
          <w:color w:val="FFFFFF"/>
        </w:rPr>
      </w:pPr>
      <w:r>
        <w:rPr>
          <w:rFonts w:ascii="Times New Roman" w:eastAsia="Times New Roman" w:hAnsi="Times New Roman" w:cs="Times New Roman"/>
        </w:rPr>
        <w:tab/>
      </w:r>
      <w:r>
        <w:rPr>
          <w:rFonts w:ascii="Segoe UI" w:hAnsi="Segoe UI" w:cs="Segoe UI"/>
          <w:color w:val="FFFFFF"/>
        </w:rPr>
        <w:t>Explanation of the Code and Project</w:t>
      </w:r>
    </w:p>
    <w:p w14:paraId="164A3006" w14:textId="77777777" w:rsidR="00A91025" w:rsidRDefault="00A91025" w:rsidP="00A91025">
      <w:pPr>
        <w:pStyle w:val="Heading2"/>
        <w:shd w:val="clear" w:color="auto" w:fill="111111"/>
        <w:rPr>
          <w:rFonts w:ascii="Segoe UI" w:hAnsi="Segoe UI" w:cs="Segoe UI"/>
          <w:color w:val="FFFFFF"/>
        </w:rPr>
      </w:pPr>
      <w:r>
        <w:rPr>
          <w:rFonts w:ascii="Segoe UI" w:hAnsi="Segoe UI" w:cs="Segoe UI"/>
          <w:color w:val="FFFFFF"/>
        </w:rPr>
        <w:t>Project Workflow</w:t>
      </w:r>
    </w:p>
    <w:p w14:paraId="372116EB" w14:textId="77777777" w:rsidR="00A91025" w:rsidRDefault="00A91025" w:rsidP="00A91025">
      <w:pPr>
        <w:pStyle w:val="Heading3"/>
        <w:shd w:val="clear" w:color="auto" w:fill="111111"/>
        <w:rPr>
          <w:rFonts w:ascii="Segoe UI" w:hAnsi="Segoe UI" w:cs="Segoe UI"/>
          <w:color w:val="FFFFFF"/>
        </w:rPr>
      </w:pPr>
      <w:r>
        <w:rPr>
          <w:rFonts w:ascii="Segoe UI" w:hAnsi="Segoe UI" w:cs="Segoe UI"/>
          <w:color w:val="FFFFFF"/>
        </w:rPr>
        <w:t>Identify Residential Locations:</w:t>
      </w:r>
    </w:p>
    <w:p w14:paraId="0B790CD1" w14:textId="77777777" w:rsidR="00A91025" w:rsidRDefault="00A91025" w:rsidP="00A91025">
      <w:pPr>
        <w:pStyle w:val="NormalWeb"/>
        <w:shd w:val="clear" w:color="auto" w:fill="111111"/>
        <w:spacing w:before="0" w:beforeAutospacing="0" w:after="240" w:afterAutospacing="0"/>
        <w:rPr>
          <w:rFonts w:ascii="Segoe UI" w:hAnsi="Segoe UI" w:cs="Segoe UI"/>
          <w:color w:val="FFFFFF"/>
          <w:sz w:val="21"/>
          <w:szCs w:val="21"/>
        </w:rPr>
      </w:pPr>
      <w:r>
        <w:rPr>
          <w:rFonts w:ascii="Segoe UI" w:hAnsi="Segoe UI" w:cs="Segoe UI"/>
          <w:color w:val="FFFFFF"/>
          <w:sz w:val="21"/>
          <w:szCs w:val="21"/>
        </w:rPr>
        <w:t>The program uses the Foursquare API to fetch residential locations within a specified radius (5,000 meters) of a central point (e.g., Bengaluru city center). The residential locations are stored in a DataFrame with latitude and longitude.</w:t>
      </w:r>
    </w:p>
    <w:p w14:paraId="3DED606E" w14:textId="77777777" w:rsidR="00A91025" w:rsidRDefault="00A91025" w:rsidP="00A91025">
      <w:pPr>
        <w:pStyle w:val="Heading3"/>
        <w:shd w:val="clear" w:color="auto" w:fill="111111"/>
        <w:rPr>
          <w:rFonts w:ascii="Segoe UI" w:hAnsi="Segoe UI" w:cs="Segoe UI"/>
          <w:color w:val="FFFFFF"/>
          <w:sz w:val="27"/>
          <w:szCs w:val="27"/>
        </w:rPr>
      </w:pPr>
      <w:r>
        <w:rPr>
          <w:rFonts w:ascii="Segoe UI" w:hAnsi="Segoe UI" w:cs="Segoe UI"/>
          <w:color w:val="FFFFFF"/>
        </w:rPr>
        <w:t>Fetch Nearby Amenities:</w:t>
      </w:r>
    </w:p>
    <w:p w14:paraId="56991FC5" w14:textId="77777777" w:rsidR="00A91025" w:rsidRDefault="00A91025" w:rsidP="00A91025">
      <w:pPr>
        <w:pStyle w:val="NormalWeb"/>
        <w:shd w:val="clear" w:color="auto" w:fill="111111"/>
        <w:spacing w:before="0" w:beforeAutospacing="0" w:after="240" w:afterAutospacing="0"/>
        <w:rPr>
          <w:rFonts w:ascii="Segoe UI" w:hAnsi="Segoe UI" w:cs="Segoe UI"/>
          <w:color w:val="FFFFFF"/>
          <w:sz w:val="21"/>
          <w:szCs w:val="21"/>
        </w:rPr>
      </w:pPr>
      <w:r>
        <w:rPr>
          <w:rFonts w:ascii="Segoe UI" w:hAnsi="Segoe UI" w:cs="Segoe UI"/>
          <w:color w:val="FFFFFF"/>
          <w:sz w:val="21"/>
          <w:szCs w:val="21"/>
        </w:rPr>
        <w:t>For each residential location, the script queries the API to count nearby amenities such as restaurants, grocery stores, and gyms within a 500-meter radius. These counts are added as additional columns in the DataFrame (Number_of_restaurants, Number_of_grocery_stores, Number_of_gyms).</w:t>
      </w:r>
    </w:p>
    <w:p w14:paraId="4B64B12A" w14:textId="77777777" w:rsidR="00A91025" w:rsidRDefault="00A91025" w:rsidP="00A91025">
      <w:pPr>
        <w:pStyle w:val="Heading3"/>
        <w:shd w:val="clear" w:color="auto" w:fill="111111"/>
        <w:rPr>
          <w:rFonts w:ascii="Segoe UI" w:hAnsi="Segoe UI" w:cs="Segoe UI"/>
          <w:color w:val="FFFFFF"/>
          <w:sz w:val="27"/>
          <w:szCs w:val="27"/>
        </w:rPr>
      </w:pPr>
      <w:r>
        <w:rPr>
          <w:rFonts w:ascii="Segoe UI" w:hAnsi="Segoe UI" w:cs="Segoe UI"/>
          <w:color w:val="FFFFFF"/>
        </w:rPr>
        <w:t>Apply K-Means Clustering:</w:t>
      </w:r>
    </w:p>
    <w:p w14:paraId="70ED87F9" w14:textId="77777777" w:rsidR="00A91025" w:rsidRDefault="00A91025" w:rsidP="00A91025">
      <w:pPr>
        <w:pStyle w:val="NormalWeb"/>
        <w:shd w:val="clear" w:color="auto" w:fill="111111"/>
        <w:spacing w:before="0" w:beforeAutospacing="0" w:after="240" w:afterAutospacing="0"/>
        <w:rPr>
          <w:rFonts w:ascii="Segoe UI" w:hAnsi="Segoe UI" w:cs="Segoe UI"/>
          <w:color w:val="FFFFFF"/>
          <w:sz w:val="21"/>
          <w:szCs w:val="21"/>
        </w:rPr>
      </w:pPr>
      <w:r>
        <w:rPr>
          <w:rFonts w:ascii="Segoe UI" w:hAnsi="Segoe UI" w:cs="Segoe UI"/>
          <w:color w:val="FFFFFF"/>
          <w:sz w:val="21"/>
          <w:szCs w:val="21"/>
        </w:rPr>
        <w:t>The latitude and longitude of the residential locations are used to run the K-Means clustering algorithm. The optimal number of clusters (K) is determined by calculating the silhouette scores for a range of K values (2 to 10). The value of K that maximizes the silhouette score is chosen (in this case, K=3).</w:t>
      </w:r>
    </w:p>
    <w:p w14:paraId="638654FD" w14:textId="77777777" w:rsidR="00A91025" w:rsidRDefault="00A91025" w:rsidP="00A91025">
      <w:pPr>
        <w:pStyle w:val="Heading3"/>
        <w:shd w:val="clear" w:color="auto" w:fill="111111"/>
        <w:rPr>
          <w:rFonts w:ascii="Segoe UI" w:hAnsi="Segoe UI" w:cs="Segoe UI"/>
          <w:color w:val="FFFFFF"/>
          <w:sz w:val="27"/>
          <w:szCs w:val="27"/>
        </w:rPr>
      </w:pPr>
      <w:r>
        <w:rPr>
          <w:rFonts w:ascii="Segoe UI" w:hAnsi="Segoe UI" w:cs="Segoe UI"/>
          <w:color w:val="FFFFFF"/>
        </w:rPr>
        <w:lastRenderedPageBreak/>
        <w:t>Visualize Results with Folium:</w:t>
      </w:r>
    </w:p>
    <w:p w14:paraId="33775FBA" w14:textId="77777777" w:rsidR="00A91025" w:rsidRDefault="00A91025" w:rsidP="00A91025">
      <w:pPr>
        <w:pStyle w:val="NormalWeb"/>
        <w:shd w:val="clear" w:color="auto" w:fill="111111"/>
        <w:spacing w:before="0" w:beforeAutospacing="0" w:after="240" w:afterAutospacing="0"/>
        <w:rPr>
          <w:rFonts w:ascii="Segoe UI" w:hAnsi="Segoe UI" w:cs="Segoe UI"/>
          <w:color w:val="FFFFFF"/>
          <w:sz w:val="21"/>
          <w:szCs w:val="21"/>
        </w:rPr>
      </w:pPr>
      <w:r>
        <w:rPr>
          <w:rFonts w:ascii="Segoe UI" w:hAnsi="Segoe UI" w:cs="Segoe UI"/>
          <w:color w:val="FFFFFF"/>
          <w:sz w:val="21"/>
          <w:szCs w:val="21"/>
        </w:rPr>
        <w:t>The clustered residential locations are plotted on an interactive map using Folium. Different colors are used to represent different clusters, helping to visualize the grouping of locations. Cluster Representation by Colors</w:t>
      </w:r>
    </w:p>
    <w:p w14:paraId="05A0390B" w14:textId="77777777" w:rsidR="00A91025" w:rsidRDefault="00A91025" w:rsidP="00A91025">
      <w:pPr>
        <w:pStyle w:val="Heading3"/>
        <w:shd w:val="clear" w:color="auto" w:fill="111111"/>
        <w:rPr>
          <w:rFonts w:ascii="Segoe UI" w:hAnsi="Segoe UI" w:cs="Segoe UI"/>
          <w:color w:val="FFFFFF"/>
          <w:sz w:val="27"/>
          <w:szCs w:val="27"/>
        </w:rPr>
      </w:pPr>
      <w:r>
        <w:rPr>
          <w:rFonts w:ascii="Segoe UI" w:hAnsi="Segoe UI" w:cs="Segoe UI"/>
          <w:color w:val="FFFFFF"/>
        </w:rPr>
        <w:t>Colors:</w:t>
      </w:r>
    </w:p>
    <w:p w14:paraId="6EB8FFA2" w14:textId="77777777" w:rsidR="00A91025" w:rsidRDefault="00A91025" w:rsidP="00A91025">
      <w:pPr>
        <w:pStyle w:val="NormalWeb"/>
        <w:shd w:val="clear" w:color="auto" w:fill="111111"/>
        <w:spacing w:before="0" w:beforeAutospacing="0" w:after="240" w:afterAutospacing="0"/>
        <w:rPr>
          <w:rFonts w:ascii="Segoe UI" w:hAnsi="Segoe UI" w:cs="Segoe UI"/>
          <w:color w:val="FFFFFF"/>
          <w:sz w:val="21"/>
          <w:szCs w:val="21"/>
        </w:rPr>
      </w:pPr>
      <w:r>
        <w:rPr>
          <w:rFonts w:ascii="Segoe UI" w:hAnsi="Segoe UI" w:cs="Segoe UI"/>
          <w:color w:val="FFFFFF"/>
          <w:sz w:val="21"/>
          <w:szCs w:val="21"/>
        </w:rPr>
        <w:t>The colors list defines the color scheme for clusters: ['red', 'blue', 'green', 'purple', 'orange']. The cluster IDs assigned by K-Means are integers (e.g., 1, 2, 3). These are mapped to colors using the modulo operation: colors[row['cluster'] % len(colors)].</w:t>
      </w:r>
    </w:p>
    <w:p w14:paraId="4A33E33C" w14:textId="77777777" w:rsidR="00A91025" w:rsidRDefault="00A91025" w:rsidP="00A91025">
      <w:pPr>
        <w:pStyle w:val="Heading3"/>
        <w:shd w:val="clear" w:color="auto" w:fill="111111"/>
        <w:rPr>
          <w:rFonts w:ascii="Segoe UI" w:hAnsi="Segoe UI" w:cs="Segoe UI"/>
          <w:color w:val="FFFFFF"/>
          <w:sz w:val="27"/>
          <w:szCs w:val="27"/>
        </w:rPr>
      </w:pPr>
      <w:r>
        <w:rPr>
          <w:rFonts w:ascii="Segoe UI" w:hAnsi="Segoe UI" w:cs="Segoe UI"/>
          <w:color w:val="FFFFFF"/>
        </w:rPr>
        <w:t>Which Color Represents Which Cluster:</w:t>
      </w:r>
    </w:p>
    <w:p w14:paraId="43A15887" w14:textId="77777777" w:rsidR="00A91025" w:rsidRDefault="00A91025" w:rsidP="00A91025">
      <w:pPr>
        <w:pStyle w:val="NormalWeb"/>
        <w:shd w:val="clear" w:color="auto" w:fill="111111"/>
        <w:spacing w:before="0" w:beforeAutospacing="0" w:after="240" w:afterAutospacing="0"/>
        <w:rPr>
          <w:rFonts w:ascii="Segoe UI" w:hAnsi="Segoe UI" w:cs="Segoe UI"/>
          <w:color w:val="FFFFFF"/>
          <w:sz w:val="21"/>
          <w:szCs w:val="21"/>
        </w:rPr>
      </w:pPr>
      <w:r>
        <w:rPr>
          <w:rFonts w:ascii="Segoe UI" w:hAnsi="Segoe UI" w:cs="Segoe UI"/>
          <w:color w:val="FFFFFF"/>
          <w:sz w:val="21"/>
          <w:szCs w:val="21"/>
        </w:rPr>
        <w:t>Cluster 1 → Red Cluster 2 → Blue Cluster 3 → Green For K=3, only the first three colors (red, blue, and green) are used. If more clusters were present, additional colors from the list would be used cyclically.</w:t>
      </w:r>
    </w:p>
    <w:p w14:paraId="1FCE03D1" w14:textId="77777777" w:rsidR="00A91025" w:rsidRDefault="00A91025" w:rsidP="00A91025">
      <w:pPr>
        <w:pStyle w:val="Heading3"/>
        <w:shd w:val="clear" w:color="auto" w:fill="111111"/>
        <w:rPr>
          <w:rFonts w:ascii="Segoe UI" w:hAnsi="Segoe UI" w:cs="Segoe UI"/>
          <w:color w:val="FFFFFF"/>
          <w:sz w:val="27"/>
          <w:szCs w:val="27"/>
        </w:rPr>
      </w:pPr>
      <w:r>
        <w:rPr>
          <w:rFonts w:ascii="Segoe UI" w:hAnsi="Segoe UI" w:cs="Segoe UI"/>
          <w:color w:val="FFFFFF"/>
        </w:rPr>
        <w:t>Purpose of the Project</w:t>
      </w:r>
    </w:p>
    <w:p w14:paraId="3D753B6C" w14:textId="77777777" w:rsidR="00A91025" w:rsidRDefault="00A91025" w:rsidP="00A91025">
      <w:pPr>
        <w:pStyle w:val="NormalWeb"/>
        <w:shd w:val="clear" w:color="auto" w:fill="111111"/>
        <w:spacing w:before="0" w:beforeAutospacing="0" w:after="240" w:afterAutospacing="0"/>
        <w:rPr>
          <w:rFonts w:ascii="Segoe UI" w:hAnsi="Segoe UI" w:cs="Segoe UI"/>
          <w:color w:val="FFFFFF"/>
          <w:sz w:val="21"/>
          <w:szCs w:val="21"/>
        </w:rPr>
      </w:pPr>
      <w:r>
        <w:rPr>
          <w:rFonts w:ascii="Segoe UI" w:hAnsi="Segoe UI" w:cs="Segoe UI"/>
          <w:color w:val="FFFFFF"/>
          <w:sz w:val="21"/>
          <w:szCs w:val="21"/>
        </w:rPr>
        <w:t>The project identifies clusters of residential locations based on their proximity to specific amenities. These clusters can help:</w:t>
      </w:r>
    </w:p>
    <w:p w14:paraId="5575778C" w14:textId="77777777" w:rsidR="00A91025" w:rsidRDefault="00A91025" w:rsidP="00A91025">
      <w:pPr>
        <w:pStyle w:val="NormalWeb"/>
        <w:shd w:val="clear" w:color="auto" w:fill="111111"/>
        <w:spacing w:before="0" w:beforeAutospacing="0" w:after="240" w:afterAutospacing="0"/>
        <w:rPr>
          <w:rFonts w:ascii="Segoe UI" w:hAnsi="Segoe UI" w:cs="Segoe UI"/>
          <w:color w:val="FFFFFF"/>
          <w:sz w:val="21"/>
          <w:szCs w:val="21"/>
        </w:rPr>
      </w:pPr>
      <w:r>
        <w:rPr>
          <w:rFonts w:ascii="Segoe UI" w:hAnsi="Segoe UI" w:cs="Segoe UI"/>
          <w:color w:val="FFFFFF"/>
          <w:sz w:val="21"/>
          <w:szCs w:val="21"/>
        </w:rPr>
        <w:t>Understand demographic preferences. Identify areas with higher or lower concentrations of restaurants, grocery stores, or gyms. Provide insights into the suitability of residential locations for different types of people, such as: Fitness enthusiasts (clusters near gyms). Food lovers (clusters near restaurants). Families or homemakers (clusters near grocery stores).</w:t>
      </w:r>
    </w:p>
    <w:p w14:paraId="1678237B" w14:textId="77777777" w:rsidR="00A91025" w:rsidRDefault="00A91025" w:rsidP="00A91025">
      <w:pPr>
        <w:pStyle w:val="Heading3"/>
        <w:shd w:val="clear" w:color="auto" w:fill="111111"/>
        <w:rPr>
          <w:rFonts w:ascii="Segoe UI" w:hAnsi="Segoe UI" w:cs="Segoe UI"/>
          <w:color w:val="FFFFFF"/>
          <w:sz w:val="27"/>
          <w:szCs w:val="27"/>
        </w:rPr>
      </w:pPr>
      <w:r>
        <w:rPr>
          <w:rFonts w:ascii="Segoe UI" w:hAnsi="Segoe UI" w:cs="Segoe UI"/>
          <w:color w:val="FFFFFF"/>
        </w:rPr>
        <w:t>Explanation</w:t>
      </w:r>
    </w:p>
    <w:p w14:paraId="19F5F58F" w14:textId="77777777" w:rsidR="00A91025" w:rsidRDefault="00A91025" w:rsidP="00A91025">
      <w:pPr>
        <w:pStyle w:val="Heading4"/>
        <w:shd w:val="clear" w:color="auto" w:fill="111111"/>
        <w:rPr>
          <w:rFonts w:ascii="Segoe UI" w:hAnsi="Segoe UI" w:cs="Segoe UI"/>
          <w:color w:val="FFFFFF"/>
        </w:rPr>
      </w:pPr>
      <w:r>
        <w:rPr>
          <w:rFonts w:ascii="Segoe UI" w:hAnsi="Segoe UI" w:cs="Segoe UI"/>
          <w:color w:val="FFFFFF"/>
        </w:rPr>
        <w:t>Overview:</w:t>
      </w:r>
    </w:p>
    <w:p w14:paraId="0BDA3A8E" w14:textId="77777777" w:rsidR="00A91025" w:rsidRDefault="00A91025" w:rsidP="00A91025">
      <w:pPr>
        <w:pStyle w:val="NormalWeb"/>
        <w:shd w:val="clear" w:color="auto" w:fill="111111"/>
        <w:spacing w:before="0" w:beforeAutospacing="0" w:after="240" w:afterAutospacing="0"/>
        <w:rPr>
          <w:rFonts w:ascii="Segoe UI" w:hAnsi="Segoe UI" w:cs="Segoe UI"/>
          <w:color w:val="FFFFFF"/>
          <w:sz w:val="21"/>
          <w:szCs w:val="21"/>
        </w:rPr>
      </w:pPr>
      <w:r>
        <w:rPr>
          <w:rFonts w:ascii="Segoe UI" w:hAnsi="Segoe UI" w:cs="Segoe UI"/>
          <w:color w:val="FFFFFF"/>
          <w:sz w:val="21"/>
          <w:szCs w:val="21"/>
        </w:rPr>
        <w:t>"This project clusters residential locations based on their geographic proximity and nearby amenities like restaurants, grocery stores, and gyms."</w:t>
      </w:r>
    </w:p>
    <w:p w14:paraId="4E0517A0" w14:textId="77777777" w:rsidR="00A91025" w:rsidRDefault="00A91025" w:rsidP="00A91025">
      <w:pPr>
        <w:pStyle w:val="Heading4"/>
        <w:shd w:val="clear" w:color="auto" w:fill="111111"/>
        <w:rPr>
          <w:rFonts w:ascii="Segoe UI" w:hAnsi="Segoe UI" w:cs="Segoe UI"/>
          <w:color w:val="FFFFFF"/>
        </w:rPr>
      </w:pPr>
      <w:r>
        <w:rPr>
          <w:rFonts w:ascii="Segoe UI" w:hAnsi="Segoe UI" w:cs="Segoe UI"/>
          <w:color w:val="FFFFFF"/>
        </w:rPr>
        <w:t>Process:</w:t>
      </w:r>
    </w:p>
    <w:p w14:paraId="34683E40" w14:textId="77777777" w:rsidR="00A91025" w:rsidRDefault="00A91025" w:rsidP="00A91025">
      <w:pPr>
        <w:pStyle w:val="NormalWeb"/>
        <w:shd w:val="clear" w:color="auto" w:fill="111111"/>
        <w:spacing w:before="0" w:beforeAutospacing="0" w:after="240" w:afterAutospacing="0"/>
        <w:rPr>
          <w:rFonts w:ascii="Segoe UI" w:hAnsi="Segoe UI" w:cs="Segoe UI"/>
          <w:color w:val="FFFFFF"/>
          <w:sz w:val="21"/>
          <w:szCs w:val="21"/>
        </w:rPr>
      </w:pPr>
      <w:r>
        <w:rPr>
          <w:rFonts w:ascii="Segoe UI" w:hAnsi="Segoe UI" w:cs="Segoe UI"/>
          <w:color w:val="FFFFFF"/>
          <w:sz w:val="21"/>
          <w:szCs w:val="21"/>
        </w:rPr>
        <w:t>"We fetch data using the Foursquare API, clean it, and apply K-Means clustering to group locations into three clusters. The clustering helps us identify patterns of how amenities are distributed."</w:t>
      </w:r>
    </w:p>
    <w:p w14:paraId="1E28F106" w14:textId="77777777" w:rsidR="00A91025" w:rsidRDefault="00A91025" w:rsidP="00A91025">
      <w:pPr>
        <w:pStyle w:val="Heading4"/>
        <w:shd w:val="clear" w:color="auto" w:fill="111111"/>
        <w:rPr>
          <w:rFonts w:ascii="Segoe UI" w:hAnsi="Segoe UI" w:cs="Segoe UI"/>
          <w:color w:val="FFFFFF"/>
        </w:rPr>
      </w:pPr>
      <w:r>
        <w:rPr>
          <w:rFonts w:ascii="Segoe UI" w:hAnsi="Segoe UI" w:cs="Segoe UI"/>
          <w:color w:val="FFFFFF"/>
        </w:rPr>
        <w:t>Visualization:</w:t>
      </w:r>
    </w:p>
    <w:p w14:paraId="23B32981" w14:textId="77777777" w:rsidR="00A91025" w:rsidRDefault="00A91025" w:rsidP="00A91025">
      <w:pPr>
        <w:pStyle w:val="NormalWeb"/>
        <w:shd w:val="clear" w:color="auto" w:fill="111111"/>
        <w:spacing w:before="0" w:beforeAutospacing="0" w:after="240" w:afterAutospacing="0"/>
        <w:rPr>
          <w:rFonts w:ascii="Segoe UI" w:hAnsi="Segoe UI" w:cs="Segoe UI"/>
          <w:color w:val="FFFFFF"/>
          <w:sz w:val="21"/>
          <w:szCs w:val="21"/>
        </w:rPr>
      </w:pPr>
      <w:r>
        <w:rPr>
          <w:rFonts w:ascii="Segoe UI" w:hAnsi="Segoe UI" w:cs="Segoe UI"/>
          <w:color w:val="FFFFFF"/>
          <w:sz w:val="21"/>
          <w:szCs w:val="21"/>
        </w:rPr>
        <w:t>"The clustered locations are visualized on an interactive map using Folium. Each cluster is represented by a unique color: Red for Cluster 1, Blue for Cluster 2, and Green for Cluster 3."</w:t>
      </w:r>
    </w:p>
    <w:p w14:paraId="2B4C07CA" w14:textId="77777777" w:rsidR="00A91025" w:rsidRDefault="00A91025" w:rsidP="00A91025">
      <w:pPr>
        <w:pStyle w:val="Heading4"/>
        <w:shd w:val="clear" w:color="auto" w:fill="111111"/>
        <w:rPr>
          <w:rFonts w:ascii="Segoe UI" w:hAnsi="Segoe UI" w:cs="Segoe UI"/>
          <w:color w:val="FFFFFF"/>
        </w:rPr>
      </w:pPr>
      <w:r>
        <w:rPr>
          <w:rFonts w:ascii="Segoe UI" w:hAnsi="Segoe UI" w:cs="Segoe UI"/>
          <w:color w:val="FFFFFF"/>
        </w:rPr>
        <w:t>Insights:</w:t>
      </w:r>
    </w:p>
    <w:p w14:paraId="1ED3A6A1" w14:textId="77777777" w:rsidR="00A91025" w:rsidRDefault="00A91025" w:rsidP="00A91025">
      <w:pPr>
        <w:pStyle w:val="NormalWeb"/>
        <w:shd w:val="clear" w:color="auto" w:fill="111111"/>
        <w:spacing w:before="0" w:beforeAutospacing="0" w:after="240" w:afterAutospacing="0"/>
        <w:rPr>
          <w:rFonts w:ascii="Segoe UI" w:hAnsi="Segoe UI" w:cs="Segoe UI"/>
          <w:color w:val="FFFFFF"/>
          <w:sz w:val="21"/>
          <w:szCs w:val="21"/>
        </w:rPr>
      </w:pPr>
      <w:r>
        <w:rPr>
          <w:rFonts w:ascii="Segoe UI" w:hAnsi="Segoe UI" w:cs="Segoe UI"/>
          <w:color w:val="FFFFFF"/>
          <w:sz w:val="21"/>
          <w:szCs w:val="21"/>
        </w:rPr>
        <w:t>"Clusters help us understand which areas are more restaurant-heavy, fitness-friendly, or suitable for grocery shopping. For example, a cluster near gyms may appeal to fitness enthusiasts."</w:t>
      </w:r>
    </w:p>
    <w:p w14:paraId="38AC2496" w14:textId="77777777" w:rsidR="00A91025" w:rsidRDefault="00A91025" w:rsidP="00A91025">
      <w:pPr>
        <w:pStyle w:val="Heading4"/>
        <w:shd w:val="clear" w:color="auto" w:fill="111111"/>
        <w:rPr>
          <w:rFonts w:ascii="Segoe UI" w:hAnsi="Segoe UI" w:cs="Segoe UI"/>
          <w:color w:val="FFFFFF"/>
        </w:rPr>
      </w:pPr>
      <w:r>
        <w:rPr>
          <w:rFonts w:ascii="Segoe UI" w:hAnsi="Segoe UI" w:cs="Segoe UI"/>
          <w:color w:val="FFFFFF"/>
        </w:rPr>
        <w:lastRenderedPageBreak/>
        <w:t>Practical Use:</w:t>
      </w:r>
    </w:p>
    <w:p w14:paraId="3F046DE0" w14:textId="77777777" w:rsidR="00A91025" w:rsidRDefault="00A91025" w:rsidP="00A91025">
      <w:pPr>
        <w:pStyle w:val="NormalWeb"/>
        <w:shd w:val="clear" w:color="auto" w:fill="111111"/>
        <w:spacing w:before="0" w:beforeAutospacing="0" w:after="240" w:afterAutospacing="0"/>
        <w:rPr>
          <w:rFonts w:ascii="Segoe UI" w:hAnsi="Segoe UI" w:cs="Segoe UI"/>
          <w:color w:val="FFFFFF"/>
          <w:sz w:val="21"/>
          <w:szCs w:val="21"/>
        </w:rPr>
      </w:pPr>
      <w:r>
        <w:rPr>
          <w:rFonts w:ascii="Segoe UI" w:hAnsi="Segoe UI" w:cs="Segoe UI"/>
          <w:color w:val="FFFFFF"/>
          <w:sz w:val="21"/>
          <w:szCs w:val="21"/>
        </w:rPr>
        <w:t>"This clustering could aid urban planning, real estate decisions, or personalized recommendations for residents."</w:t>
      </w:r>
    </w:p>
    <w:p w14:paraId="27F80CFC" w14:textId="77777777" w:rsidR="00A91025" w:rsidRDefault="00A91025" w:rsidP="00A91025">
      <w:pPr>
        <w:pStyle w:val="Heading4"/>
        <w:shd w:val="clear" w:color="auto" w:fill="111111"/>
        <w:rPr>
          <w:rFonts w:ascii="Segoe UI" w:hAnsi="Segoe UI" w:cs="Segoe UI"/>
          <w:color w:val="FFFFFF"/>
        </w:rPr>
      </w:pPr>
      <w:r>
        <w:rPr>
          <w:rFonts w:ascii="Segoe UI" w:hAnsi="Segoe UI" w:cs="Segoe UI"/>
          <w:color w:val="FFFFFF"/>
        </w:rPr>
        <w:t>Closing:</w:t>
      </w:r>
    </w:p>
    <w:p w14:paraId="7216D485" w14:textId="77777777" w:rsidR="00A91025" w:rsidRDefault="00A91025" w:rsidP="00A91025">
      <w:pPr>
        <w:pStyle w:val="NormalWeb"/>
        <w:shd w:val="clear" w:color="auto" w:fill="111111"/>
        <w:spacing w:before="0" w:beforeAutospacing="0" w:after="120" w:afterAutospacing="0"/>
        <w:rPr>
          <w:rFonts w:ascii="Segoe UI" w:hAnsi="Segoe UI" w:cs="Segoe UI"/>
          <w:color w:val="FFFFFF"/>
          <w:sz w:val="21"/>
          <w:szCs w:val="21"/>
        </w:rPr>
      </w:pPr>
      <w:r>
        <w:rPr>
          <w:rFonts w:ascii="Segoe UI" w:hAnsi="Segoe UI" w:cs="Segoe UI"/>
          <w:color w:val="FFFFFF"/>
          <w:sz w:val="21"/>
          <w:szCs w:val="21"/>
        </w:rPr>
        <w:t>"The project demonstrates how data-driven insights can enhance decision-making for various stakeholders, from policymakers to individual residents."</w:t>
      </w:r>
    </w:p>
    <w:p w14:paraId="7F5D5ED2" w14:textId="70E3DC43" w:rsidR="00A91025" w:rsidRPr="00A91025" w:rsidRDefault="00A91025" w:rsidP="00A91025">
      <w:pPr>
        <w:tabs>
          <w:tab w:val="left" w:pos="3023"/>
        </w:tabs>
        <w:rPr>
          <w:rFonts w:ascii="Times New Roman" w:eastAsia="Times New Roman" w:hAnsi="Times New Roman" w:cs="Times New Roman"/>
        </w:rPr>
      </w:pPr>
    </w:p>
    <w:sectPr w:rsidR="00A91025" w:rsidRPr="00A91025" w:rsidSect="00A91025">
      <w:footerReference w:type="default" r:id="rId17"/>
      <w:pgSz w:w="12240" w:h="15840"/>
      <w:pgMar w:top="1440" w:right="1800" w:bottom="1440" w:left="180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DC3E11B" w14:textId="77777777" w:rsidR="00FA4316" w:rsidRDefault="00FA4316">
      <w:r>
        <w:separator/>
      </w:r>
    </w:p>
  </w:endnote>
  <w:endnote w:type="continuationSeparator" w:id="0">
    <w:p w14:paraId="0FEFCC4C" w14:textId="77777777" w:rsidR="00FA4316" w:rsidRDefault="00FA431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Lucida Grande">
    <w:panose1 w:val="00000000000000000000"/>
    <w:charset w:val="00"/>
    <w:family w:val="roman"/>
    <w:notTrueType/>
    <w:pitch w:val="default"/>
  </w:font>
  <w:font w:name="Courier">
    <w:panose1 w:val="02070409020205020404"/>
    <w:charset w:val="00"/>
    <w:family w:val="modern"/>
    <w:pitch w:val="fixed"/>
    <w:sig w:usb0="00000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tag w:val="goog_rdk_162"/>
      <w:id w:val="-1421403342"/>
    </w:sdtPr>
    <w:sdtContent>
      <w:p w14:paraId="0C0E3E81" w14:textId="77777777" w:rsidR="00AC4E1A" w:rsidRDefault="00000000">
        <w:pPr>
          <w:rPr>
            <w:ins w:id="154" w:author="Dev Garg" w:date="2022-08-03T06:35:00Z"/>
            <w:rFonts w:ascii="Times New Roman" w:eastAsia="Times New Roman" w:hAnsi="Times New Roman" w:cs="Times New Roman"/>
          </w:rPr>
        </w:pPr>
        <w:sdt>
          <w:sdtPr>
            <w:tag w:val="goog_rdk_161"/>
            <w:id w:val="-739481943"/>
          </w:sdtPr>
          <w:sdtContent/>
        </w:sdt>
      </w:p>
    </w:sdtContent>
  </w:sdt>
  <w:p w14:paraId="1980862D" w14:textId="77777777" w:rsidR="00AC4E1A" w:rsidRDefault="00AC4E1A">
    <w:pPr>
      <w:widowControl w:val="0"/>
      <w:pBdr>
        <w:top w:val="nil"/>
        <w:left w:val="nil"/>
        <w:bottom w:val="nil"/>
        <w:right w:val="nil"/>
        <w:between w:val="nil"/>
      </w:pBdr>
      <w:spacing w:line="276" w:lineRule="auto"/>
      <w:rPr>
        <w:rFonts w:ascii="Times New Roman" w:eastAsia="Times New Roman" w:hAnsi="Times New Roman" w:cs="Times New Roman"/>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EBFB717" w14:textId="77777777" w:rsidR="00FA4316" w:rsidRDefault="00FA4316">
      <w:r>
        <w:separator/>
      </w:r>
    </w:p>
  </w:footnote>
  <w:footnote w:type="continuationSeparator" w:id="0">
    <w:p w14:paraId="68503CA1" w14:textId="77777777" w:rsidR="00FA4316" w:rsidRDefault="00FA4316">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C4E1A"/>
    <w:rsid w:val="00630D60"/>
    <w:rsid w:val="00A91025"/>
    <w:rsid w:val="00AC4E1A"/>
    <w:rsid w:val="00FA431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71D180"/>
  <w15:docId w15:val="{F72D9A2C-E155-4AF4-ACF8-CF66C1BE30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mbria" w:eastAsia="Cambria" w:hAnsi="Cambria" w:cs="Cambria"/>
        <w:sz w:val="24"/>
        <w:szCs w:val="24"/>
        <w:lang w:val="en-US" w:eastAsia="en-I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BalloonText">
    <w:name w:val="Balloon Text"/>
    <w:basedOn w:val="Normal"/>
    <w:link w:val="BalloonTextChar"/>
    <w:uiPriority w:val="99"/>
    <w:semiHidden/>
    <w:unhideWhenUsed/>
    <w:rsid w:val="003F562E"/>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3F562E"/>
    <w:rPr>
      <w:rFonts w:ascii="Lucida Grande" w:hAnsi="Lucida Grande" w:cs="Lucida Grande"/>
      <w:sz w:val="18"/>
      <w:szCs w:val="18"/>
    </w:rPr>
  </w:style>
  <w:style w:type="paragraph" w:styleId="HTMLPreformatted">
    <w:name w:val="HTML Preformatted"/>
    <w:basedOn w:val="Normal"/>
    <w:link w:val="HTMLPreformattedChar"/>
    <w:uiPriority w:val="99"/>
    <w:unhideWhenUsed/>
    <w:rsid w:val="003F56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w:hAnsi="Courier" w:cs="Courier"/>
      <w:sz w:val="20"/>
      <w:szCs w:val="20"/>
    </w:rPr>
  </w:style>
  <w:style w:type="character" w:customStyle="1" w:styleId="HTMLPreformattedChar">
    <w:name w:val="HTML Preformatted Char"/>
    <w:basedOn w:val="DefaultParagraphFont"/>
    <w:link w:val="HTMLPreformatted"/>
    <w:uiPriority w:val="99"/>
    <w:rsid w:val="003F562E"/>
    <w:rPr>
      <w:rFonts w:ascii="Courier" w:hAnsi="Courier" w:cs="Courier"/>
      <w:sz w:val="20"/>
      <w:szCs w:val="20"/>
    </w:rPr>
  </w:style>
  <w:style w:type="character" w:styleId="HTMLCode">
    <w:name w:val="HTML Code"/>
    <w:basedOn w:val="DefaultParagraphFont"/>
    <w:uiPriority w:val="99"/>
    <w:semiHidden/>
    <w:unhideWhenUsed/>
    <w:rsid w:val="003F562E"/>
    <w:rPr>
      <w:rFonts w:ascii="Courier" w:eastAsiaTheme="minorEastAsia" w:hAnsi="Courier" w:cs="Courier"/>
      <w:sz w:val="20"/>
      <w:szCs w:val="20"/>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character" w:styleId="CommentReference">
    <w:name w:val="annotation reference"/>
    <w:basedOn w:val="DefaultParagraphFont"/>
    <w:uiPriority w:val="99"/>
    <w:semiHidden/>
    <w:unhideWhenUsed/>
    <w:rPr>
      <w:sz w:val="16"/>
      <w:szCs w:val="16"/>
    </w:rPr>
  </w:style>
  <w:style w:type="paragraph" w:styleId="CommentSubject">
    <w:name w:val="annotation subject"/>
    <w:basedOn w:val="CommentText"/>
    <w:next w:val="CommentText"/>
    <w:link w:val="CommentSubjectChar"/>
    <w:uiPriority w:val="99"/>
    <w:semiHidden/>
    <w:unhideWhenUsed/>
    <w:rPr>
      <w:b/>
      <w:bCs/>
    </w:rPr>
  </w:style>
  <w:style w:type="character" w:customStyle="1" w:styleId="CommentSubjectChar">
    <w:name w:val="Comment Subject Char"/>
    <w:basedOn w:val="CommentTextChar"/>
    <w:link w:val="CommentSubject"/>
    <w:uiPriority w:val="99"/>
    <w:semiHidden/>
    <w:rPr>
      <w:b/>
      <w:bCs/>
      <w:sz w:val="20"/>
      <w:szCs w:val="20"/>
    </w:rPr>
  </w:style>
  <w:style w:type="paragraph" w:styleId="CommentText">
    <w:name w:val="annotation text"/>
    <w:basedOn w:val="Normal"/>
    <w:link w:val="CommentTextChar"/>
    <w:uiPriority w:val="99"/>
    <w:semiHidden/>
    <w:unhideWhenUsed/>
    <w:rPr>
      <w:sz w:val="20"/>
      <w:szCs w:val="20"/>
    </w:rPr>
  </w:style>
  <w:style w:type="character" w:customStyle="1" w:styleId="CommentTextChar">
    <w:name w:val="Comment Text Char"/>
    <w:basedOn w:val="DefaultParagraphFont"/>
    <w:link w:val="CommentText"/>
    <w:uiPriority w:val="99"/>
    <w:semiHidden/>
    <w:rPr>
      <w:sz w:val="20"/>
      <w:szCs w:val="20"/>
    </w:rPr>
  </w:style>
  <w:style w:type="paragraph" w:styleId="NormalWeb">
    <w:name w:val="Normal (Web)"/>
    <w:basedOn w:val="Normal"/>
    <w:uiPriority w:val="99"/>
    <w:semiHidden/>
    <w:unhideWhenUsed/>
    <w:rsid w:val="00A91025"/>
    <w:pPr>
      <w:spacing w:before="100" w:beforeAutospacing="1" w:after="100" w:afterAutospacing="1"/>
    </w:pPr>
    <w:rPr>
      <w:rFonts w:ascii="Times New Roman" w:eastAsia="Times New Roman" w:hAnsi="Times New Roman" w:cs="Times New Roman"/>
      <w:lang w:val="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34484675">
      <w:bodyDiv w:val="1"/>
      <w:marLeft w:val="0"/>
      <w:marRight w:val="0"/>
      <w:marTop w:val="0"/>
      <w:marBottom w:val="0"/>
      <w:divBdr>
        <w:top w:val="none" w:sz="0" w:space="0" w:color="auto"/>
        <w:left w:val="none" w:sz="0" w:space="0" w:color="auto"/>
        <w:bottom w:val="none" w:sz="0" w:space="0" w:color="auto"/>
        <w:right w:val="none" w:sz="0" w:space="0" w:color="auto"/>
      </w:divBdr>
    </w:div>
    <w:div w:id="1499537571">
      <w:bodyDiv w:val="1"/>
      <w:marLeft w:val="0"/>
      <w:marRight w:val="0"/>
      <w:marTop w:val="0"/>
      <w:marBottom w:val="0"/>
      <w:divBdr>
        <w:top w:val="none" w:sz="0" w:space="0" w:color="auto"/>
        <w:left w:val="none" w:sz="0" w:space="0" w:color="auto"/>
        <w:bottom w:val="none" w:sz="0" w:space="0" w:color="auto"/>
        <w:right w:val="none" w:sz="0" w:space="0" w:color="auto"/>
      </w:divBdr>
    </w:div>
    <w:div w:id="181799369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W5AH2kdtluBCl7OyRDz6GbDoT4A==">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</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13</Pages>
  <Words>1788</Words>
  <Characters>10193</Characters>
  <Application>Microsoft Office Word</Application>
  <DocSecurity>0</DocSecurity>
  <Lines>84</Lines>
  <Paragraphs>23</Paragraphs>
  <ScaleCrop>false</ScaleCrop>
  <Company/>
  <LinksUpToDate>false</LinksUpToDate>
  <CharactersWithSpaces>11958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Mercyhurst  University</dc:creator>
  <cp:lastModifiedBy>Mradul Gupta</cp:lastModifiedBy>
  <cp:revision>2</cp:revision>
  <dcterms:created xsi:type="dcterms:W3CDTF">2017-04-18T14:00:00Z</dcterms:created>
  <dcterms:modified xsi:type="dcterms:W3CDTF">2024-11-24T19:36:00Z</dcterms:modified>
</cp:coreProperties>
</file>